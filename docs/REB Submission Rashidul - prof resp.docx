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33539069"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del w:id="0" w:author="Stephen Brooks" w:date="2021-10-17T15:38:00Z">
              <w:r w:rsidR="0070741E" w:rsidRPr="00E07F60" w:rsidDel="006A34CC">
                <w:rPr>
                  <w:rFonts w:cs="Calibri"/>
                  <w:szCs w:val="22"/>
                </w:rPr>
                <w:delText xml:space="preserve">[ </w:delText>
              </w:r>
            </w:del>
            <w:ins w:id="1" w:author="Stephen Brooks" w:date="2021-10-17T15:38:00Z">
              <w:r w:rsidR="006A34CC" w:rsidRPr="00E07F60">
                <w:rPr>
                  <w:rFonts w:cs="Calibri"/>
                  <w:szCs w:val="22"/>
                </w:rPr>
                <w:t>[</w:t>
              </w:r>
              <w:r w:rsidR="006A34CC">
                <w:rPr>
                  <w:rFonts w:cs="Calibri"/>
                  <w:szCs w:val="22"/>
                </w:rPr>
                <w:t>X</w:t>
              </w:r>
            </w:ins>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4503B33F"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BA373C">
              <w:rPr>
                <w:rFonts w:asciiTheme="minorHAnsi" w:hAnsiTheme="minorHAnsi" w:cstheme="minorHAnsi"/>
                <w:color w:val="000000" w:themeColor="text1"/>
                <w:sz w:val="22"/>
                <w:szCs w:val="22"/>
                <w:rPrChange w:id="2" w:author="Stephen Brooks" w:date="2021-10-17T15:32:00Z">
                  <w:rPr>
                    <w:rFonts w:asciiTheme="minorHAnsi" w:hAnsiTheme="minorHAnsi" w:cstheme="minorHAnsi"/>
                    <w:b/>
                    <w:bCs/>
                    <w:color w:val="000000" w:themeColor="text1"/>
                    <w:sz w:val="22"/>
                    <w:szCs w:val="22"/>
                  </w:rPr>
                </w:rPrChange>
              </w:rPr>
              <w:t>V</w:t>
            </w:r>
            <w:r w:rsidR="00471C76" w:rsidRPr="00BA373C">
              <w:rPr>
                <w:rFonts w:asciiTheme="minorHAnsi" w:hAnsiTheme="minorHAnsi" w:cstheme="minorHAnsi"/>
                <w:color w:val="201F1E"/>
                <w:sz w:val="22"/>
                <w:szCs w:val="22"/>
                <w:shd w:val="clear" w:color="auto" w:fill="FFFFFF"/>
                <w:rPrChange w:id="3" w:author="Stephen Brooks" w:date="2021-10-17T15:32:00Z">
                  <w:rPr>
                    <w:rFonts w:asciiTheme="minorHAnsi" w:hAnsiTheme="minorHAnsi" w:cstheme="minorHAnsi"/>
                    <w:b/>
                    <w:bCs/>
                    <w:color w:val="201F1E"/>
                    <w:sz w:val="22"/>
                    <w:szCs w:val="22"/>
                    <w:shd w:val="clear" w:color="auto" w:fill="FFFFFF"/>
                  </w:rPr>
                </w:rPrChange>
              </w:rPr>
              <w:t>isualizing Uncertainty with Chromatic Aberration</w:t>
            </w:r>
            <w:del w:id="4" w:author="Stephen Brooks" w:date="2021-10-17T15:32:00Z">
              <w:r w:rsidR="009573DE" w:rsidDel="00BA373C">
                <w:rPr>
                  <w:rFonts w:asciiTheme="minorHAnsi" w:hAnsiTheme="minorHAnsi" w:cstheme="minorHAnsi"/>
                  <w:b/>
                  <w:bCs/>
                  <w:color w:val="201F1E"/>
                  <w:sz w:val="22"/>
                  <w:szCs w:val="22"/>
                  <w:shd w:val="clear" w:color="auto" w:fill="FFFFFF"/>
                </w:rPr>
                <w:delText xml:space="preserve"> </w:delText>
              </w:r>
              <w:r w:rsidR="009573DE" w:rsidRPr="009573DE" w:rsidDel="00BA373C">
                <w:rPr>
                  <w:rFonts w:ascii="Times" w:hAnsi="Times" w:cstheme="minorHAnsi"/>
                  <w:b/>
                  <w:bCs/>
                  <w:color w:val="201F1E"/>
                  <w:shd w:val="clear" w:color="auto" w:fill="FFFFFF"/>
                </w:rPr>
                <w:delText>(</w:delText>
              </w:r>
              <w:r w:rsidR="009573DE" w:rsidRPr="009573DE" w:rsidDel="00BA373C">
                <w:rPr>
                  <w:rFonts w:ascii="ArialMT" w:hAnsi="ArialMT"/>
                  <w:b/>
                  <w:bCs/>
                  <w:szCs w:val="22"/>
                </w:rPr>
                <w:delText>VUWCA)</w:delText>
              </w:r>
            </w:del>
            <w:ins w:id="5" w:author="Stephen Brooks" w:date="2021-10-17T15:32:00Z">
              <w:r w:rsidR="00BA373C">
                <w:rPr>
                  <w:rFonts w:asciiTheme="minorHAnsi" w:hAnsiTheme="minorHAnsi" w:cstheme="minorHAnsi"/>
                  <w:b/>
                  <w:bCs/>
                  <w:color w:val="201F1E"/>
                  <w:sz w:val="22"/>
                  <w:szCs w:val="22"/>
                  <w:shd w:val="clear" w:color="auto" w:fill="FFFFFF"/>
                </w:rPr>
                <w:t xml:space="preserve"> </w:t>
              </w:r>
            </w:ins>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44705E55" w:rsidR="00ED1A8D" w:rsidRPr="002526BE" w:rsidRDefault="00504DFE" w:rsidP="00095B7D">
            <w:del w:id="6" w:author="Stephen Brooks" w:date="2021-10-17T15:32:00Z">
              <w:r w:rsidDel="00BA373C">
                <w:delText xml:space="preserve">May </w:delText>
              </w:r>
            </w:del>
            <w:ins w:id="7" w:author="Stephen Brooks" w:date="2021-10-17T15:32:00Z">
              <w:r w:rsidR="00BA373C">
                <w:t xml:space="preserve">Nov </w:t>
              </w:r>
            </w:ins>
            <w:r>
              <w:t>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238DC039" w:rsidR="00ED1A8D" w:rsidRPr="002526BE" w:rsidRDefault="00504DFE" w:rsidP="00095B7D">
            <w:del w:id="8" w:author="Stephen Brooks" w:date="2021-10-17T15:33:00Z">
              <w:r w:rsidDel="00BA373C">
                <w:delText xml:space="preserve">May </w:delText>
              </w:r>
            </w:del>
            <w:ins w:id="9" w:author="Stephen Brooks" w:date="2021-10-17T15:33:00Z">
              <w:r w:rsidR="00BA373C">
                <w:t xml:space="preserve">Nov </w:t>
              </w:r>
            </w:ins>
            <w:del w:id="10" w:author="Stephen Brooks" w:date="2021-10-17T15:33:00Z">
              <w:r w:rsidDel="00BA373C">
                <w:delText>10</w:delText>
              </w:r>
            </w:del>
            <w:ins w:id="11" w:author="Stephen Brooks" w:date="2021-10-17T15:33:00Z">
              <w:r w:rsidR="00BA373C">
                <w:t>20</w:t>
              </w:r>
            </w:ins>
            <w:r>
              <w:t>,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lastRenderedPageBreak/>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3DA2E549" w:rsidR="00566E7F" w:rsidRPr="00566E7F" w:rsidRDefault="0057299F" w:rsidP="00566E7F">
            <w:del w:id="12" w:author="Stephen Brooks" w:date="2021-10-17T15:33:00Z">
              <w:r w:rsidRPr="00033A27" w:rsidDel="00BA373C">
                <w:rPr>
                  <w:sz w:val="18"/>
                  <w:szCs w:val="18"/>
                </w:rPr>
                <w:delText>[</w:delText>
              </w:r>
              <w:r w:rsidR="00033A27" w:rsidDel="00BA373C">
                <w:rPr>
                  <w:sz w:val="18"/>
                  <w:szCs w:val="18"/>
                </w:rPr>
                <w:delText xml:space="preserve"> </w:delText>
              </w:r>
              <w:r w:rsidRPr="00033A27" w:rsidDel="00BA373C">
                <w:rPr>
                  <w:sz w:val="18"/>
                  <w:szCs w:val="18"/>
                </w:rPr>
                <w:delText xml:space="preserve"> </w:delText>
              </w:r>
            </w:del>
            <w:ins w:id="13" w:author="Stephen Brooks" w:date="2021-10-17T15:33:00Z">
              <w:r w:rsidR="00BA373C" w:rsidRPr="00033A27">
                <w:rPr>
                  <w:sz w:val="18"/>
                  <w:szCs w:val="18"/>
                </w:rPr>
                <w:t>[</w:t>
              </w:r>
              <w:r w:rsidR="00BA373C">
                <w:rPr>
                  <w:sz w:val="18"/>
                  <w:szCs w:val="18"/>
                </w:rPr>
                <w:t>X</w:t>
              </w:r>
            </w:ins>
            <w:r w:rsidRPr="00033A27">
              <w:rPr>
                <w:sz w:val="18"/>
                <w:szCs w:val="18"/>
              </w:rPr>
              <w:t>]</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0FF7F02" w:rsidR="003C5319" w:rsidRDefault="00274D5F" w:rsidP="006A34CC">
            <w:pPr>
              <w:jc w:val="both"/>
              <w:rPr>
                <w:ins w:id="14" w:author="Stephen Brooks" w:date="2021-10-17T16:05:00Z"/>
                <w:rFonts w:ascii="Times" w:hAnsi="Times"/>
                <w:color w:val="000000" w:themeColor="text1"/>
              </w:rPr>
            </w:pPr>
            <w:r w:rsidRPr="003A3D25">
              <w:rPr>
                <w:rFonts w:ascii="Times" w:hAnsi="Times"/>
                <w:color w:val="000000" w:themeColor="text1"/>
              </w:rPr>
              <w:t>In recent years</w:t>
            </w:r>
            <w:ins w:id="15" w:author="Stephen Brooks" w:date="2021-10-17T16:15:00Z">
              <w:r w:rsidR="00691E04">
                <w:rPr>
                  <w:rFonts w:ascii="Times" w:hAnsi="Times"/>
                  <w:color w:val="000000" w:themeColor="text1"/>
                </w:rPr>
                <w:t>,</w:t>
              </w:r>
            </w:ins>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del w:id="16" w:author="Stephen Brooks" w:date="2021-10-17T15:39:00Z">
              <w:r w:rsidRPr="003A3D25" w:rsidDel="006A34CC">
                <w:rPr>
                  <w:rFonts w:ascii="Times" w:hAnsi="Times"/>
                  <w:color w:val="000000" w:themeColor="text1"/>
                </w:rPr>
                <w:delText xml:space="preserve">are </w:delText>
              </w:r>
            </w:del>
            <w:ins w:id="17" w:author="Stephen Brooks" w:date="2021-10-17T15:39:00Z">
              <w:r w:rsidR="006A34CC">
                <w:rPr>
                  <w:rFonts w:ascii="Times" w:hAnsi="Times"/>
                  <w:color w:val="000000" w:themeColor="text1"/>
                </w:rPr>
                <w:t>ha</w:t>
              </w:r>
            </w:ins>
            <w:ins w:id="18" w:author="Stephen Brooks" w:date="2021-10-17T16:15:00Z">
              <w:r w:rsidR="00691E04">
                <w:rPr>
                  <w:rFonts w:ascii="Times" w:hAnsi="Times"/>
                  <w:color w:val="000000" w:themeColor="text1"/>
                </w:rPr>
                <w:t>s</w:t>
              </w:r>
            </w:ins>
            <w:ins w:id="19" w:author="Stephen Brooks" w:date="2021-10-17T15:39:00Z">
              <w:r w:rsidR="006A34CC" w:rsidRPr="003A3D25">
                <w:rPr>
                  <w:rFonts w:ascii="Times" w:hAnsi="Times"/>
                  <w:color w:val="000000" w:themeColor="text1"/>
                </w:rPr>
                <w:t xml:space="preserve"> </w:t>
              </w:r>
            </w:ins>
            <w:del w:id="20" w:author="Rashid Islam" w:date="2021-10-19T20:21:00Z">
              <w:r w:rsidRPr="003A3D25" w:rsidDel="008F07E2">
                <w:rPr>
                  <w:rFonts w:ascii="Times" w:hAnsi="Times"/>
                  <w:color w:val="000000" w:themeColor="text1"/>
                </w:rPr>
                <w:delText xml:space="preserve">being </w:delText>
              </w:r>
            </w:del>
            <w:ins w:id="21" w:author="Rashid Islam" w:date="2021-10-19T20:21:00Z">
              <w:r w:rsidR="008F07E2" w:rsidRPr="003A3D25">
                <w:rPr>
                  <w:rFonts w:ascii="Times" w:hAnsi="Times"/>
                  <w:color w:val="000000" w:themeColor="text1"/>
                </w:rPr>
                <w:t>be</w:t>
              </w:r>
              <w:r w:rsidR="008F07E2">
                <w:rPr>
                  <w:rFonts w:ascii="Times" w:hAnsi="Times"/>
                  <w:color w:val="000000" w:themeColor="text1"/>
                </w:rPr>
                <w:t>en</w:t>
              </w:r>
              <w:r w:rsidR="008F07E2" w:rsidRPr="003A3D25">
                <w:rPr>
                  <w:rFonts w:ascii="Times" w:hAnsi="Times"/>
                  <w:color w:val="000000" w:themeColor="text1"/>
                </w:rPr>
                <w:t xml:space="preserve"> </w:t>
              </w:r>
            </w:ins>
            <w:r w:rsidRPr="003A3D25">
              <w:rPr>
                <w:rFonts w:ascii="Times" w:hAnsi="Times"/>
                <w:color w:val="000000" w:themeColor="text1"/>
              </w:rPr>
              <w:t xml:space="preserve">conducted by researchers in the field of visualization </w:t>
            </w:r>
            <w:del w:id="22" w:author="Stephen Brooks" w:date="2021-10-17T15:39:00Z">
              <w:r w:rsidRPr="003A3D25" w:rsidDel="006A34CC">
                <w:rPr>
                  <w:rFonts w:ascii="Times" w:hAnsi="Times"/>
                  <w:color w:val="000000" w:themeColor="text1"/>
                </w:rPr>
                <w:delText xml:space="preserve">and </w:delText>
              </w:r>
            </w:del>
            <w:ins w:id="23" w:author="Stephen Brooks" w:date="2021-10-17T15:39:00Z">
              <w:r w:rsidR="006A34CC">
                <w:rPr>
                  <w:rFonts w:ascii="Times" w:hAnsi="Times"/>
                  <w:color w:val="000000" w:themeColor="text1"/>
                </w:rPr>
                <w:t>in concert with</w:t>
              </w:r>
              <w:r w:rsidR="006A34CC" w:rsidRPr="003A3D25">
                <w:rPr>
                  <w:rFonts w:ascii="Times" w:hAnsi="Times"/>
                  <w:color w:val="000000" w:themeColor="text1"/>
                </w:rPr>
                <w:t xml:space="preserve"> </w:t>
              </w:r>
            </w:ins>
            <w:del w:id="24" w:author="Stephen Brooks" w:date="2021-10-17T15:40:00Z">
              <w:r w:rsidRPr="003A3D25" w:rsidDel="006A34CC">
                <w:rPr>
                  <w:rFonts w:ascii="Times" w:hAnsi="Times"/>
                  <w:color w:val="000000" w:themeColor="text1"/>
                </w:rPr>
                <w:delText xml:space="preserve">in </w:delText>
              </w:r>
            </w:del>
            <w:r w:rsidRPr="003A3D25">
              <w:rPr>
                <w:rFonts w:ascii="Times" w:hAnsi="Times"/>
                <w:color w:val="000000" w:themeColor="text1"/>
              </w:rPr>
              <w:t xml:space="preserve">time series forecasting by employing </w:t>
            </w:r>
            <w:del w:id="25" w:author="Stephen Brooks" w:date="2021-10-17T15:40:00Z">
              <w:r w:rsidRPr="003A3D25" w:rsidDel="006A34CC">
                <w:rPr>
                  <w:rFonts w:ascii="Times" w:hAnsi="Times"/>
                  <w:color w:val="000000" w:themeColor="text1"/>
                </w:rPr>
                <w:delText xml:space="preserve">various </w:delText>
              </w:r>
            </w:del>
            <w:ins w:id="26" w:author="Stephen Brooks" w:date="2021-10-17T15:40:00Z">
              <w:r w:rsidR="006A34CC">
                <w:rPr>
                  <w:rFonts w:ascii="Times" w:hAnsi="Times"/>
                  <w:color w:val="000000" w:themeColor="text1"/>
                </w:rPr>
                <w:t>a variety of</w:t>
              </w:r>
              <w:r w:rsidR="006A34CC" w:rsidRPr="003A3D25">
                <w:rPr>
                  <w:rFonts w:ascii="Times" w:hAnsi="Times"/>
                  <w:color w:val="000000" w:themeColor="text1"/>
                </w:rPr>
                <w:t xml:space="preserve"> </w:t>
              </w:r>
            </w:ins>
            <w:r w:rsidRPr="003A3D25">
              <w:rPr>
                <w:rFonts w:ascii="Times" w:hAnsi="Times"/>
                <w:color w:val="000000" w:themeColor="text1"/>
              </w:rPr>
              <w:t xml:space="preserve">machine learning models. </w:t>
            </w:r>
            <w:ins w:id="27" w:author="Stephen Brooks" w:date="2021-10-17T15:46:00Z">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ins>
            <w:ins w:id="28" w:author="Stephen Brooks" w:date="2021-10-17T16:15:00Z">
              <w:r w:rsidR="00691E04">
                <w:rPr>
                  <w:rFonts w:ascii="Times" w:hAnsi="Times"/>
                  <w:color w:val="000000" w:themeColor="text1"/>
                </w:rPr>
                <w:t xml:space="preserve">data </w:t>
              </w:r>
            </w:ins>
            <w:ins w:id="29" w:author="Stephen Brooks" w:date="2021-10-17T15:46:00Z">
              <w:r w:rsidR="006A34CC" w:rsidRPr="003A3D25">
                <w:rPr>
                  <w:rFonts w:ascii="Times" w:hAnsi="Times"/>
                  <w:color w:val="000000" w:themeColor="text1"/>
                </w:rPr>
                <w:t>visualization</w:t>
              </w:r>
              <w:r w:rsidR="006A34CC">
                <w:rPr>
                  <w:rFonts w:ascii="Times" w:hAnsi="Times"/>
                  <w:color w:val="000000" w:themeColor="text1"/>
                </w:rPr>
                <w:t xml:space="preserve">.   Our aim is </w:t>
              </w:r>
            </w:ins>
            <w:ins w:id="30" w:author="Stephen Brooks" w:date="2021-10-17T15:47:00Z">
              <w:r w:rsidR="006A34CC">
                <w:rPr>
                  <w:rFonts w:ascii="Times" w:hAnsi="Times"/>
                  <w:color w:val="000000" w:themeColor="text1"/>
                </w:rPr>
                <w:t xml:space="preserve">to </w:t>
              </w:r>
            </w:ins>
            <w:ins w:id="31" w:author="Stephen Brooks" w:date="2021-10-17T15:46:00Z">
              <w:r w:rsidR="006A34CC">
                <w:rPr>
                  <w:rFonts w:ascii="Times" w:hAnsi="Times"/>
                  <w:color w:val="000000" w:themeColor="text1"/>
                </w:rPr>
                <w:t>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ins>
          </w:p>
          <w:p w14:paraId="787B2E6E" w14:textId="77777777" w:rsidR="003C5319" w:rsidRDefault="003C5319" w:rsidP="006A34CC">
            <w:pPr>
              <w:jc w:val="both"/>
              <w:rPr>
                <w:ins w:id="32" w:author="Stephen Brooks" w:date="2021-10-17T16:05:00Z"/>
                <w:rFonts w:ascii="Times" w:hAnsi="Times"/>
                <w:color w:val="000000" w:themeColor="text1"/>
              </w:rPr>
            </w:pPr>
          </w:p>
          <w:p w14:paraId="52D08FB4" w14:textId="78C306E6" w:rsidR="00274D5F" w:rsidDel="006A34CC" w:rsidRDefault="006A34CC">
            <w:pPr>
              <w:jc w:val="both"/>
              <w:rPr>
                <w:del w:id="33" w:author="Stephen Brooks" w:date="2021-10-17T15:39:00Z"/>
                <w:rFonts w:ascii="Times" w:hAnsi="Times"/>
                <w:color w:val="000000" w:themeColor="text1"/>
              </w:rPr>
              <w:pPrChange w:id="34" w:author="Stephen Brooks" w:date="2021-10-17T16:06:00Z">
                <w:pPr>
                  <w:ind w:left="582" w:hanging="582"/>
                  <w:jc w:val="both"/>
                </w:pPr>
              </w:pPrChange>
            </w:pPr>
            <w:ins w:id="35" w:author="Stephen Brooks" w:date="2021-10-17T15:46:00Z">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ins>
            <w:ins w:id="36" w:author="Stephen Brooks" w:date="2021-10-17T16:06:00Z">
              <w:r w:rsidR="003C5319" w:rsidRPr="003A3D25" w:rsidDel="006A34CC">
                <w:rPr>
                  <w:rFonts w:ascii="Times" w:hAnsi="Times"/>
                  <w:color w:val="000000" w:themeColor="text1"/>
                </w:rPr>
                <w:t xml:space="preserve"> </w:t>
              </w:r>
            </w:ins>
            <w:del w:id="37" w:author="Stephen Brooks" w:date="2021-10-17T15:39:00Z">
              <w:r w:rsidR="00274D5F" w:rsidRPr="003A3D25" w:rsidDel="006A34CC">
                <w:rPr>
                  <w:rFonts w:ascii="Times" w:hAnsi="Times"/>
                  <w:color w:val="000000" w:themeColor="text1"/>
                </w:rPr>
                <w:delText xml:space="preserve">Since </w:delText>
              </w:r>
              <w:r w:rsidR="00274D5F" w:rsidRPr="006A34CC" w:rsidDel="006A34CC">
                <w:rPr>
                  <w:rFonts w:ascii="Times" w:hAnsi="Times"/>
                  <w:color w:val="000000" w:themeColor="text1"/>
                </w:rPr>
                <w:delText>COVID-19 is a respiratory infectious disease caused by novel coronavirus (also known as SARS-CoV-2)</w:delText>
              </w:r>
              <w:r w:rsidR="00274D5F" w:rsidRPr="003A3D25" w:rsidDel="006A34CC">
                <w:rPr>
                  <w:rFonts w:ascii="Times" w:hAnsi="Times"/>
                  <w:color w:val="000000" w:themeColor="text1"/>
                </w:rPr>
                <w:delText xml:space="preserve"> and due to its </w:delText>
              </w:r>
              <w:r w:rsidR="00274D5F" w:rsidRPr="006A34CC" w:rsidDel="006A34CC">
                <w:rPr>
                  <w:rFonts w:ascii="Times" w:hAnsi="Times"/>
                  <w:color w:val="000000" w:themeColor="text1"/>
                </w:rPr>
                <w:delText>unprecedented challenges</w:delText>
              </w:r>
              <w:r w:rsidR="00274D5F" w:rsidRPr="003A3D25" w:rsidDel="006A34CC">
                <w:rPr>
                  <w:rFonts w:ascii="Times" w:hAnsi="Times"/>
                  <w:color w:val="000000" w:themeColor="text1"/>
                </w:rPr>
                <w:delText xml:space="preserve"> over time</w:delText>
              </w:r>
              <w:r w:rsidR="00274D5F" w:rsidRPr="006A34CC" w:rsidDel="006A34CC">
                <w:rPr>
                  <w:rFonts w:ascii="Times" w:hAnsi="Times"/>
                  <w:color w:val="000000" w:themeColor="text1"/>
                </w:rPr>
                <w:delText xml:space="preserve"> and </w:delText>
              </w:r>
              <w:r w:rsidR="00274D5F" w:rsidDel="006A34CC">
                <w:rPr>
                  <w:rFonts w:ascii="Times" w:hAnsi="Times"/>
                  <w:color w:val="000000" w:themeColor="text1"/>
                </w:rPr>
                <w:delText>global impact</w:delText>
              </w:r>
              <w:r w:rsidR="00274D5F" w:rsidRPr="003A3D25" w:rsidDel="006A34CC">
                <w:rPr>
                  <w:rFonts w:ascii="Times" w:hAnsi="Times"/>
                  <w:color w:val="000000" w:themeColor="text1"/>
                </w:rPr>
                <w:delText xml:space="preserve">, </w:delText>
              </w:r>
              <w:r w:rsidR="00274D5F" w:rsidRPr="006A34CC" w:rsidDel="006A34CC">
                <w:rPr>
                  <w:rFonts w:ascii="Times" w:hAnsi="Times"/>
                  <w:color w:val="000000" w:themeColor="text1"/>
                </w:rPr>
                <w:delText>World Health Organization (WHO) has recognized it as a global pandemic.</w:delText>
              </w:r>
              <w:r w:rsidR="00274D5F" w:rsidRPr="003A3D25" w:rsidDel="006A34CC">
                <w:rPr>
                  <w:rFonts w:ascii="Times" w:hAnsi="Times"/>
                  <w:color w:val="000000" w:themeColor="text1"/>
                </w:rPr>
                <w:delText xml:space="preserve"> </w:delText>
              </w:r>
            </w:del>
          </w:p>
          <w:p w14:paraId="13BF4543" w14:textId="18FF8098" w:rsidR="00274D5F" w:rsidDel="006A34CC" w:rsidRDefault="00274D5F">
            <w:pPr>
              <w:jc w:val="both"/>
              <w:rPr>
                <w:del w:id="38" w:author="Stephen Brooks" w:date="2021-10-17T15:39:00Z"/>
                <w:rFonts w:ascii="Times" w:hAnsi="Times"/>
                <w:color w:val="000000" w:themeColor="text1"/>
              </w:rPr>
              <w:pPrChange w:id="39" w:author="Stephen Brooks" w:date="2021-10-17T16:06:00Z">
                <w:pPr>
                  <w:ind w:left="582" w:hanging="582"/>
                </w:pPr>
              </w:pPrChange>
            </w:pPr>
          </w:p>
          <w:p w14:paraId="05DB80A0" w14:textId="6CECADB2" w:rsidR="00274D5F" w:rsidDel="003C5319" w:rsidRDefault="00274D5F">
            <w:pPr>
              <w:jc w:val="both"/>
              <w:rPr>
                <w:del w:id="40" w:author="Stephen Brooks" w:date="2021-10-17T16:06:00Z"/>
                <w:rFonts w:ascii="Times" w:hAnsi="Times"/>
                <w:color w:val="000000" w:themeColor="text1"/>
              </w:rPr>
              <w:pPrChange w:id="41" w:author="Stephen Brooks" w:date="2021-10-17T16:06:00Z">
                <w:pPr>
                  <w:ind w:left="582" w:hanging="582"/>
                  <w:jc w:val="both"/>
                </w:pPr>
              </w:pPrChange>
            </w:pPr>
            <w:del w:id="42" w:author="Stephen Brooks" w:date="2021-10-17T15:39:00Z">
              <w:r w:rsidRPr="003A3D25" w:rsidDel="006A34CC">
                <w:rPr>
                  <w:rFonts w:ascii="Times" w:hAnsi="Times"/>
                  <w:color w:val="000000" w:themeColor="text1"/>
                </w:rPr>
                <w:delText xml:space="preserve">After </w:delText>
              </w:r>
              <w:r w:rsidDel="006A34CC">
                <w:rPr>
                  <w:rFonts w:ascii="Times" w:hAnsi="Times"/>
                  <w:color w:val="000000" w:themeColor="text1"/>
                </w:rPr>
                <w:delText>conducting</w:delText>
              </w:r>
              <w:r w:rsidRPr="003A3D25" w:rsidDel="006A34CC">
                <w:rPr>
                  <w:rFonts w:ascii="Times" w:hAnsi="Times"/>
                  <w:color w:val="000000" w:themeColor="text1"/>
                </w:rPr>
                <w:delText xml:space="preserve"> more than yearlong research, several companies manufactured vaccines with different names and as a result,</w:delText>
              </w:r>
              <w:r w:rsidRPr="006A34CC" w:rsidDel="006A34CC">
                <w:rPr>
                  <w:rFonts w:ascii="Times" w:hAnsi="Times"/>
                  <w:color w:val="000000" w:themeColor="text1"/>
                </w:rPr>
                <w:delText xml:space="preserve"> immunization has started in many countries</w:delText>
              </w:r>
              <w:r w:rsidRPr="003A3D25" w:rsidDel="006A34CC">
                <w:rPr>
                  <w:rFonts w:ascii="Times" w:hAnsi="Times"/>
                  <w:color w:val="000000" w:themeColor="text1"/>
                </w:rPr>
                <w:delText xml:space="preserve"> and that significantly helps to reduce the spread and severity of the infections</w:delText>
              </w:r>
              <w:r w:rsidDel="006A34CC">
                <w:rPr>
                  <w:rFonts w:ascii="Times" w:hAnsi="Times"/>
                  <w:color w:val="000000" w:themeColor="text1"/>
                </w:rPr>
                <w:delText xml:space="preserve">, for example: during the surge of </w:delText>
              </w:r>
              <w:r w:rsidR="004C1200" w:rsidDel="006A34CC">
                <w:rPr>
                  <w:rFonts w:ascii="Times" w:hAnsi="Times"/>
                  <w:color w:val="000000" w:themeColor="text1"/>
                </w:rPr>
                <w:delText xml:space="preserve">the </w:delText>
              </w:r>
              <w:r w:rsidDel="006A34CC">
                <w:rPr>
                  <w:rFonts w:ascii="Times" w:hAnsi="Times"/>
                  <w:color w:val="000000" w:themeColor="text1"/>
                </w:rPr>
                <w:delText>pandemic the death toll in the United States were few thousands whereas after conducting vaccines among large number of people, it is reduced to</w:delText>
              </w:r>
              <w:r w:rsidR="004C1200" w:rsidDel="006A34CC">
                <w:rPr>
                  <w:rFonts w:ascii="Times" w:hAnsi="Times"/>
                  <w:color w:val="000000" w:themeColor="text1"/>
                </w:rPr>
                <w:delText xml:space="preserve"> </w:delText>
              </w:r>
              <w:r w:rsidDel="006A34CC">
                <w:rPr>
                  <w:rFonts w:ascii="Times" w:hAnsi="Times"/>
                  <w:color w:val="000000" w:themeColor="text1"/>
                </w:rPr>
                <w:delText>few hundreds.</w:delText>
              </w:r>
            </w:del>
          </w:p>
          <w:p w14:paraId="122CC567" w14:textId="72350278" w:rsidR="00274D5F" w:rsidDel="006A34CC" w:rsidRDefault="00274D5F">
            <w:pPr>
              <w:jc w:val="both"/>
              <w:rPr>
                <w:del w:id="43" w:author="Stephen Brooks" w:date="2021-10-17T15:42:00Z"/>
                <w:rFonts w:ascii="Times" w:hAnsi="Times"/>
                <w:color w:val="000000" w:themeColor="text1"/>
              </w:rPr>
              <w:pPrChange w:id="44" w:author="Stephen Brooks" w:date="2021-10-17T16:06:00Z">
                <w:pPr>
                  <w:ind w:left="582" w:hanging="582"/>
                </w:pPr>
              </w:pPrChange>
            </w:pPr>
          </w:p>
          <w:p w14:paraId="6F029B64" w14:textId="0D2A2FB8" w:rsidR="00522D64" w:rsidRDefault="00274D5F">
            <w:pPr>
              <w:jc w:val="both"/>
              <w:rPr>
                <w:ins w:id="45" w:author="Stephen Brooks" w:date="2021-10-17T15:53:00Z"/>
                <w:rFonts w:ascii="Times" w:hAnsi="Times"/>
                <w:color w:val="000000" w:themeColor="text1"/>
              </w:rPr>
            </w:pPr>
            <w:del w:id="46" w:author="Stephen Brooks" w:date="2021-10-17T15:42:00Z">
              <w:r w:rsidRPr="003A3D25" w:rsidDel="006A34CC">
                <w:rPr>
                  <w:rFonts w:ascii="Times" w:hAnsi="Times"/>
                  <w:color w:val="000000" w:themeColor="text1"/>
                </w:rPr>
                <w:delText>From the very beginning scientist</w:delText>
              </w:r>
              <w:r w:rsidDel="006A34CC">
                <w:rPr>
                  <w:rFonts w:ascii="Times" w:hAnsi="Times"/>
                  <w:color w:val="000000" w:themeColor="text1"/>
                </w:rPr>
                <w:delText>s</w:delText>
              </w:r>
              <w:r w:rsidRPr="003A3D25" w:rsidDel="006A34CC">
                <w:rPr>
                  <w:rFonts w:ascii="Times" w:hAnsi="Times"/>
                  <w:color w:val="000000" w:themeColor="text1"/>
                </w:rPr>
                <w:delText xml:space="preserve"> and researchers are investigati</w:delText>
              </w:r>
              <w:r w:rsidDel="006A34CC">
                <w:rPr>
                  <w:rFonts w:ascii="Times" w:hAnsi="Times"/>
                  <w:color w:val="000000" w:themeColor="text1"/>
                </w:rPr>
                <w:delText>ng</w:delText>
              </w:r>
              <w:r w:rsidRPr="003A3D25" w:rsidDel="006A34CC">
                <w:rPr>
                  <w:rFonts w:ascii="Times" w:hAnsi="Times"/>
                  <w:color w:val="000000" w:themeColor="text1"/>
                </w:rPr>
                <w:delText xml:space="preserve"> the perceived data to discover the cause, find the patterns in different countries or demographic areas.</w:delText>
              </w:r>
              <w:r w:rsidRPr="006A34CC" w:rsidDel="006A34CC">
                <w:rPr>
                  <w:rFonts w:ascii="Times" w:hAnsi="Times"/>
                  <w:color w:val="000000" w:themeColor="text1"/>
                </w:rPr>
                <w:delText xml:space="preserve"> </w:delText>
              </w:r>
            </w:del>
            <w:del w:id="47" w:author="Stephen Brooks" w:date="2021-10-17T15:40:00Z">
              <w:r w:rsidRPr="006A34CC" w:rsidDel="006A34CC">
                <w:rPr>
                  <w:rFonts w:ascii="Times" w:hAnsi="Times"/>
                  <w:color w:val="000000" w:themeColor="text1"/>
                </w:rPr>
                <w:delText>So, i</w:delText>
              </w:r>
            </w:del>
            <w:del w:id="48" w:author="Stephen Brooks" w:date="2021-10-17T15:46:00Z">
              <w:r w:rsidRPr="006A34CC" w:rsidDel="006A34CC">
                <w:rPr>
                  <w:rFonts w:ascii="Times" w:hAnsi="Times"/>
                  <w:color w:val="000000" w:themeColor="text1"/>
                </w:rPr>
                <w:delText xml:space="preserve">n </w:delText>
              </w:r>
              <w:r w:rsidRPr="003A3D25" w:rsidDel="006A34CC">
                <w:rPr>
                  <w:rFonts w:ascii="Times" w:hAnsi="Times"/>
                  <w:color w:val="000000" w:themeColor="text1"/>
                </w:rPr>
                <w:delText>this</w:delText>
              </w:r>
              <w:r w:rsidRPr="006A34CC" w:rsidDel="006A34CC">
                <w:rPr>
                  <w:rFonts w:ascii="Times" w:hAnsi="Times"/>
                  <w:color w:val="000000" w:themeColor="text1"/>
                </w:rPr>
                <w:delText xml:space="preserve"> </w:delText>
              </w:r>
              <w:r w:rsidRPr="003A3D25" w:rsidDel="006A34CC">
                <w:rPr>
                  <w:rFonts w:ascii="Times" w:hAnsi="Times"/>
                  <w:color w:val="000000" w:themeColor="text1"/>
                </w:rPr>
                <w:delText>study,</w:delText>
              </w:r>
              <w:r w:rsidRPr="006A34CC" w:rsidDel="006A34CC">
                <w:rPr>
                  <w:rFonts w:ascii="Times" w:hAnsi="Times"/>
                  <w:color w:val="000000" w:themeColor="text1"/>
                </w:rPr>
                <w:delText xml:space="preserve"> </w:delText>
              </w:r>
            </w:del>
            <w:del w:id="49" w:author="Stephen Brooks" w:date="2021-10-17T15:40:00Z">
              <w:r w:rsidRPr="006A34CC" w:rsidDel="006A34CC">
                <w:rPr>
                  <w:rFonts w:ascii="Times" w:hAnsi="Times"/>
                  <w:color w:val="000000" w:themeColor="text1"/>
                </w:rPr>
                <w:delText xml:space="preserve">we </w:delText>
              </w:r>
              <w:r w:rsidRPr="003A3D25" w:rsidDel="006A34CC">
                <w:rPr>
                  <w:rFonts w:ascii="Times" w:hAnsi="Times"/>
                  <w:color w:val="000000" w:themeColor="text1"/>
                </w:rPr>
                <w:delText>come up with a</w:delText>
              </w:r>
            </w:del>
            <w:del w:id="50" w:author="Stephen Brooks" w:date="2021-10-17T15:46:00Z">
              <w:r w:rsidRPr="003A3D25" w:rsidDel="006A34CC">
                <w:rPr>
                  <w:rFonts w:ascii="Times" w:hAnsi="Times"/>
                  <w:color w:val="000000" w:themeColor="text1"/>
                </w:rPr>
                <w:delText xml:space="preserve"> novel </w:delText>
              </w:r>
            </w:del>
            <w:del w:id="51" w:author="Stephen Brooks" w:date="2021-10-17T15:40:00Z">
              <w:r w:rsidRPr="003A3D25" w:rsidDel="006A34CC">
                <w:rPr>
                  <w:rFonts w:ascii="Times" w:hAnsi="Times"/>
                  <w:color w:val="000000" w:themeColor="text1"/>
                </w:rPr>
                <w:delText xml:space="preserve">idea </w:delText>
              </w:r>
            </w:del>
            <w:del w:id="52" w:author="Stephen Brooks" w:date="2021-10-17T15:46:00Z">
              <w:r w:rsidDel="006A34CC">
                <w:rPr>
                  <w:rFonts w:ascii="Times" w:hAnsi="Times"/>
                  <w:color w:val="000000" w:themeColor="text1"/>
                </w:rPr>
                <w:delText>for</w:delText>
              </w:r>
              <w:r w:rsidRPr="003A3D25" w:rsidDel="006A34CC">
                <w:rPr>
                  <w:rFonts w:ascii="Times" w:hAnsi="Times"/>
                  <w:color w:val="000000" w:themeColor="text1"/>
                </w:rPr>
                <w:delText xml:space="preserve"> </w:delText>
              </w:r>
            </w:del>
            <w:del w:id="53" w:author="Stephen Brooks" w:date="2021-10-17T15:42:00Z">
              <w:r w:rsidRPr="003A3D25" w:rsidDel="006A34CC">
                <w:rPr>
                  <w:rFonts w:ascii="Times" w:hAnsi="Times"/>
                  <w:color w:val="000000" w:themeColor="text1"/>
                </w:rPr>
                <w:delText xml:space="preserve">a </w:delText>
              </w:r>
            </w:del>
            <w:del w:id="54" w:author="Stephen Brooks" w:date="2021-10-17T15:46:00Z">
              <w:r w:rsidRPr="003A3D25" w:rsidDel="006A34CC">
                <w:rPr>
                  <w:rFonts w:ascii="Times" w:hAnsi="Times"/>
                  <w:color w:val="000000" w:themeColor="text1"/>
                </w:rPr>
                <w:delText xml:space="preserve">visualization </w:delText>
              </w:r>
            </w:del>
            <w:del w:id="55" w:author="Stephen Brooks" w:date="2021-10-17T15:41:00Z">
              <w:r w:rsidRPr="003A3D25" w:rsidDel="006A34CC">
                <w:rPr>
                  <w:rFonts w:ascii="Times" w:hAnsi="Times"/>
                  <w:color w:val="000000" w:themeColor="text1"/>
                </w:rPr>
                <w:delText>to present</w:delText>
              </w:r>
            </w:del>
            <w:del w:id="56" w:author="Stephen Brooks" w:date="2021-10-17T15:46:00Z">
              <w:r w:rsidRPr="003A3D25" w:rsidDel="006A34CC">
                <w:rPr>
                  <w:rFonts w:ascii="Times" w:hAnsi="Times"/>
                  <w:color w:val="000000" w:themeColor="text1"/>
                </w:rPr>
                <w:delText xml:space="preserve"> predictive model uncertainties </w:delText>
              </w:r>
            </w:del>
            <w:del w:id="57" w:author="Stephen Brooks" w:date="2021-10-17T15:42:00Z">
              <w:r w:rsidRPr="003A3D25" w:rsidDel="006A34CC">
                <w:rPr>
                  <w:rFonts w:ascii="Times" w:hAnsi="Times"/>
                  <w:color w:val="000000" w:themeColor="text1"/>
                </w:rPr>
                <w:delText xml:space="preserve">and visualize textures to represent a third property in 2D space. </w:delText>
              </w:r>
              <w:r w:rsidRPr="006A34CC" w:rsidDel="006A34CC">
                <w:rPr>
                  <w:rFonts w:ascii="Times" w:hAnsi="Times"/>
                  <w:color w:val="000000" w:themeColor="text1"/>
                </w:rPr>
                <w:delText xml:space="preserve"> </w:delText>
              </w:r>
            </w:del>
            <w:del w:id="58" w:author="Stephen Brooks" w:date="2021-10-17T15:46:00Z">
              <w:r w:rsidRPr="003A3D25" w:rsidDel="006A34CC">
                <w:rPr>
                  <w:rFonts w:ascii="Times" w:hAnsi="Times"/>
                  <w:color w:val="000000" w:themeColor="text1"/>
                </w:rPr>
                <w:delText>We utilize</w:delText>
              </w:r>
            </w:del>
            <w:del w:id="59" w:author="Stephen Brooks" w:date="2021-10-17T15:43:00Z">
              <w:r w:rsidRPr="003A3D25" w:rsidDel="006A34CC">
                <w:rPr>
                  <w:rFonts w:ascii="Times" w:hAnsi="Times"/>
                  <w:color w:val="000000" w:themeColor="text1"/>
                </w:rPr>
                <w:delText>d</w:delText>
              </w:r>
            </w:del>
            <w:del w:id="60" w:author="Stephen Brooks" w:date="2021-10-17T15:46:00Z">
              <w:r w:rsidRPr="003A3D25" w:rsidDel="006A34CC">
                <w:rPr>
                  <w:rFonts w:ascii="Times" w:hAnsi="Times"/>
                  <w:color w:val="000000" w:themeColor="text1"/>
                </w:rPr>
                <w:delText xml:space="preserve"> some common and existing machine learning models to </w:delText>
              </w:r>
              <w:r w:rsidDel="006A34CC">
                <w:rPr>
                  <w:rFonts w:ascii="Times" w:hAnsi="Times"/>
                  <w:color w:val="000000" w:themeColor="text1"/>
                </w:rPr>
                <w:delText>obtain</w:delText>
              </w:r>
              <w:r w:rsidRPr="003A3D25" w:rsidDel="006A34CC">
                <w:rPr>
                  <w:rFonts w:ascii="Times" w:hAnsi="Times"/>
                  <w:color w:val="000000" w:themeColor="text1"/>
                </w:rPr>
                <w:delText xml:space="preserve"> the predicted results and </w:delText>
              </w:r>
            </w:del>
            <w:del w:id="61" w:author="Stephen Brooks" w:date="2021-10-17T15:42:00Z">
              <w:r w:rsidRPr="003A3D25" w:rsidDel="006A34CC">
                <w:rPr>
                  <w:rFonts w:ascii="Times" w:hAnsi="Times"/>
                  <w:color w:val="000000" w:themeColor="text1"/>
                </w:rPr>
                <w:delText xml:space="preserve">find </w:delText>
              </w:r>
            </w:del>
            <w:del w:id="62" w:author="Stephen Brooks" w:date="2021-10-17T15:46:00Z">
              <w:r w:rsidRPr="003A3D25" w:rsidDel="006A34CC">
                <w:rPr>
                  <w:rFonts w:ascii="Times" w:hAnsi="Times"/>
                  <w:color w:val="000000" w:themeColor="text1"/>
                </w:rPr>
                <w:delText>the model uncertainties</w:delText>
              </w:r>
            </w:del>
            <w:ins w:id="63" w:author="Stephen Brooks" w:date="2021-10-17T15:43:00Z">
              <w:r w:rsidR="006A34CC">
                <w:rPr>
                  <w:rFonts w:ascii="Times" w:hAnsi="Times"/>
                  <w:color w:val="000000" w:themeColor="text1"/>
                </w:rPr>
                <w:t>We then</w:t>
              </w:r>
            </w:ins>
            <w:ins w:id="64" w:author="Stephen Brooks" w:date="2021-10-17T15:42:00Z">
              <w:r w:rsidR="006A34CC">
                <w:rPr>
                  <w:rFonts w:ascii="Times" w:hAnsi="Times"/>
                  <w:color w:val="000000" w:themeColor="text1"/>
                </w:rPr>
                <w:t xml:space="preserve"> </w:t>
              </w:r>
              <w:r w:rsidR="006A34CC" w:rsidRPr="003A3D25">
                <w:rPr>
                  <w:rFonts w:ascii="Times" w:hAnsi="Times"/>
                  <w:color w:val="000000" w:themeColor="text1"/>
                </w:rPr>
                <w:t xml:space="preserve">visualize </w:t>
              </w:r>
            </w:ins>
            <w:ins w:id="65" w:author="Stephen Brooks" w:date="2021-10-17T15:47:00Z">
              <w:r w:rsidR="006A34CC">
                <w:rPr>
                  <w:rFonts w:ascii="Times" w:hAnsi="Times"/>
                  <w:color w:val="000000" w:themeColor="text1"/>
                </w:rPr>
                <w:t xml:space="preserve">the data itself, but also </w:t>
              </w:r>
            </w:ins>
            <w:ins w:id="66" w:author="Stephen Brooks" w:date="2021-10-17T15:42:00Z">
              <w:r w:rsidR="006A34CC" w:rsidRPr="003A3D25">
                <w:rPr>
                  <w:rFonts w:ascii="Times" w:hAnsi="Times"/>
                  <w:color w:val="000000" w:themeColor="text1"/>
                </w:rPr>
                <w:t xml:space="preserve">the calculated model uncertainties </w:t>
              </w:r>
            </w:ins>
            <w:ins w:id="67" w:author="Stephen Brooks" w:date="2021-10-17T15:43:00Z">
              <w:r w:rsidR="006A34CC">
                <w:rPr>
                  <w:rFonts w:ascii="Times" w:hAnsi="Times"/>
                  <w:color w:val="000000" w:themeColor="text1"/>
                </w:rPr>
                <w:t xml:space="preserve">with </w:t>
              </w:r>
            </w:ins>
            <w:ins w:id="68" w:author="Stephen Brooks" w:date="2021-10-17T15:42:00Z">
              <w:r w:rsidR="006A34CC" w:rsidRPr="003A3D25">
                <w:rPr>
                  <w:rFonts w:ascii="Times" w:hAnsi="Times"/>
                  <w:color w:val="000000" w:themeColor="text1"/>
                </w:rPr>
                <w:t xml:space="preserve">chromatic aberration in </w:t>
              </w:r>
              <w:r w:rsidR="006A34CC">
                <w:rPr>
                  <w:rFonts w:ascii="Times" w:hAnsi="Times"/>
                  <w:color w:val="000000" w:themeColor="text1"/>
                </w:rPr>
                <w:t>an</w:t>
              </w:r>
              <w:r w:rsidR="006A34CC" w:rsidRPr="003A3D25">
                <w:rPr>
                  <w:rFonts w:ascii="Times" w:hAnsi="Times"/>
                  <w:color w:val="000000" w:themeColor="text1"/>
                </w:rPr>
                <w:t xml:space="preserve"> interactive </w:t>
              </w:r>
              <w:r w:rsidR="006A34CC">
                <w:rPr>
                  <w:rFonts w:ascii="Times" w:hAnsi="Times"/>
                  <w:color w:val="000000" w:themeColor="text1"/>
                </w:rPr>
                <w:t>fashion</w:t>
              </w:r>
            </w:ins>
            <w:ins w:id="69" w:author="Stephen Brooks" w:date="2021-10-17T15:43:00Z">
              <w:r w:rsidR="006A34CC">
                <w:rPr>
                  <w:rFonts w:ascii="Times" w:hAnsi="Times"/>
                  <w:color w:val="000000" w:themeColor="text1"/>
                </w:rPr>
                <w:t xml:space="preserve">.  </w:t>
              </w:r>
            </w:ins>
            <w:ins w:id="70" w:author="Stephen Brooks" w:date="2021-10-17T15:44:00Z">
              <w:r w:rsidR="006A34CC">
                <w:rPr>
                  <w:rFonts w:ascii="Times" w:hAnsi="Times"/>
                  <w:color w:val="000000" w:themeColor="text1"/>
                </w:rPr>
                <w:t>This c</w:t>
              </w:r>
            </w:ins>
            <w:ins w:id="71" w:author="Stephen Brooks" w:date="2021-10-17T15:43:00Z">
              <w:r w:rsidR="006A34CC">
                <w:rPr>
                  <w:rFonts w:ascii="Times" w:hAnsi="Times"/>
                  <w:color w:val="000000" w:themeColor="text1"/>
                </w:rPr>
                <w:t>hromatic aberration</w:t>
              </w:r>
            </w:ins>
            <w:ins w:id="72" w:author="Stephen Brooks" w:date="2021-10-17T15:44:00Z">
              <w:r w:rsidR="006A34CC">
                <w:rPr>
                  <w:rFonts w:ascii="Times" w:hAnsi="Times"/>
                  <w:color w:val="000000" w:themeColor="text1"/>
                </w:rPr>
                <w:t xml:space="preserve"> </w:t>
              </w:r>
            </w:ins>
            <w:ins w:id="73" w:author="Stephen Brooks" w:date="2021-10-17T16:16:00Z">
              <w:r w:rsidR="00691E04">
                <w:rPr>
                  <w:rFonts w:ascii="Times" w:hAnsi="Times"/>
                  <w:color w:val="000000" w:themeColor="text1"/>
                </w:rPr>
                <w:t xml:space="preserve">will </w:t>
              </w:r>
            </w:ins>
            <w:ins w:id="74" w:author="Stephen Brooks" w:date="2021-10-17T15:44:00Z">
              <w:r w:rsidR="006A34CC">
                <w:rPr>
                  <w:rFonts w:ascii="Times" w:hAnsi="Times"/>
                  <w:color w:val="000000" w:themeColor="text1"/>
                </w:rPr>
                <w:t xml:space="preserve">artificially separate the </w:t>
              </w:r>
              <w:proofErr w:type="gramStart"/>
              <w:r w:rsidR="006A34CC">
                <w:rPr>
                  <w:rFonts w:ascii="Times" w:hAnsi="Times"/>
                  <w:color w:val="000000" w:themeColor="text1"/>
                </w:rPr>
                <w:t>Red, Green and Blue</w:t>
              </w:r>
              <w:proofErr w:type="gramEnd"/>
              <w:r w:rsidR="006A34CC">
                <w:rPr>
                  <w:rFonts w:ascii="Times" w:hAnsi="Times"/>
                  <w:color w:val="000000" w:themeColor="text1"/>
                </w:rPr>
                <w:t xml:space="preserve"> components of colors spatially in the visualization. </w:t>
              </w:r>
            </w:ins>
            <w:ins w:id="75" w:author="Stephen Brooks" w:date="2021-10-17T15:49:00Z">
              <w:r w:rsidR="00522D64">
                <w:rPr>
                  <w:rFonts w:ascii="Times" w:hAnsi="Times"/>
                  <w:color w:val="000000" w:themeColor="text1"/>
                </w:rPr>
                <w:t>Examples of which will appear late</w:t>
              </w:r>
            </w:ins>
            <w:ins w:id="76" w:author="Rashid Islam" w:date="2021-10-19T20:28:00Z">
              <w:r w:rsidR="0082600D">
                <w:rPr>
                  <w:rFonts w:ascii="Times" w:hAnsi="Times"/>
                  <w:color w:val="000000" w:themeColor="text1"/>
                </w:rPr>
                <w:t>r</w:t>
              </w:r>
            </w:ins>
            <w:ins w:id="77" w:author="Stephen Brooks" w:date="2021-10-17T15:49:00Z">
              <w:r w:rsidR="00522D64">
                <w:rPr>
                  <w:rFonts w:ascii="Times" w:hAnsi="Times"/>
                  <w:color w:val="000000" w:themeColor="text1"/>
                </w:rPr>
                <w:t xml:space="preserve"> in this application. </w:t>
              </w:r>
            </w:ins>
            <w:ins w:id="78" w:author="Stephen Brooks" w:date="2021-10-17T15:45:00Z">
              <w:r w:rsidR="006A34CC">
                <w:rPr>
                  <w:rFonts w:ascii="Times" w:hAnsi="Times"/>
                  <w:color w:val="000000" w:themeColor="text1"/>
                </w:rPr>
                <w:t xml:space="preserve"> The effect is a particular kind of blurriness </w:t>
              </w:r>
            </w:ins>
            <w:ins w:id="79" w:author="Stephen Brooks" w:date="2021-10-17T16:06:00Z">
              <w:r w:rsidR="0001546F">
                <w:rPr>
                  <w:rFonts w:ascii="Times" w:hAnsi="Times"/>
                  <w:color w:val="000000" w:themeColor="text1"/>
                </w:rPr>
                <w:t>of color p</w:t>
              </w:r>
            </w:ins>
            <w:ins w:id="80" w:author="Stephen Brooks" w:date="2021-10-17T16:07:00Z">
              <w:r w:rsidR="0001546F">
                <w:rPr>
                  <w:rFonts w:ascii="Times" w:hAnsi="Times"/>
                  <w:color w:val="000000" w:themeColor="text1"/>
                </w:rPr>
                <w:t>erception</w:t>
              </w:r>
            </w:ins>
            <w:ins w:id="81" w:author="Stephen Brooks" w:date="2021-10-17T15:45:00Z">
              <w:r w:rsidR="006A34CC">
                <w:rPr>
                  <w:rFonts w:ascii="Times" w:hAnsi="Times"/>
                  <w:color w:val="000000" w:themeColor="text1"/>
                </w:rPr>
                <w:t xml:space="preserve">. </w:t>
              </w:r>
            </w:ins>
            <w:ins w:id="82" w:author="Stephen Brooks" w:date="2021-10-17T15:44:00Z">
              <w:r w:rsidR="006A34CC">
                <w:rPr>
                  <w:rFonts w:ascii="Times" w:hAnsi="Times"/>
                  <w:color w:val="000000" w:themeColor="text1"/>
                </w:rPr>
                <w:t xml:space="preserve">  The idea is </w:t>
              </w:r>
            </w:ins>
            <w:ins w:id="83" w:author="Stephen Brooks" w:date="2021-10-17T15:45:00Z">
              <w:r w:rsidR="006A34CC">
                <w:rPr>
                  <w:rFonts w:ascii="Times" w:hAnsi="Times"/>
                  <w:color w:val="000000" w:themeColor="text1"/>
                </w:rPr>
                <w:t xml:space="preserve">that the more uncertainty there is in a single predicted datapoint, </w:t>
              </w:r>
            </w:ins>
            <w:ins w:id="84" w:author="Stephen Brooks" w:date="2021-10-17T15:50:00Z">
              <w:r w:rsidR="00522D64">
                <w:rPr>
                  <w:rFonts w:ascii="Times" w:hAnsi="Times"/>
                  <w:color w:val="000000" w:themeColor="text1"/>
                </w:rPr>
                <w:t>the more its visual representation will be affected by chromatic aberration</w:t>
              </w:r>
            </w:ins>
            <w:ins w:id="85" w:author="Stephen Brooks" w:date="2021-10-17T15:51:00Z">
              <w:r w:rsidR="00522D64">
                <w:rPr>
                  <w:rFonts w:ascii="Times" w:hAnsi="Times"/>
                  <w:color w:val="000000" w:themeColor="text1"/>
                </w:rPr>
                <w:t xml:space="preserve">, </w:t>
              </w:r>
            </w:ins>
            <w:ins w:id="86" w:author="Stephen Brooks" w:date="2021-10-17T16:16:00Z">
              <w:r w:rsidR="00691E04">
                <w:rPr>
                  <w:rFonts w:ascii="Times" w:hAnsi="Times"/>
                  <w:color w:val="000000" w:themeColor="text1"/>
                </w:rPr>
                <w:t>with the intent of</w:t>
              </w:r>
            </w:ins>
            <w:ins w:id="87" w:author="Stephen Brooks" w:date="2021-10-17T15:52:00Z">
              <w:r w:rsidR="00522D64">
                <w:rPr>
                  <w:rFonts w:ascii="Times" w:hAnsi="Times"/>
                  <w:color w:val="000000" w:themeColor="text1"/>
                </w:rPr>
                <w:t xml:space="preserve"> conveying that sense of uncertainty to the viewer</w:t>
              </w:r>
            </w:ins>
            <w:ins w:id="88" w:author="Stephen Brooks" w:date="2021-10-17T16:07:00Z">
              <w:r w:rsidR="0001546F">
                <w:rPr>
                  <w:rFonts w:ascii="Times" w:hAnsi="Times"/>
                  <w:color w:val="000000" w:themeColor="text1"/>
                </w:rPr>
                <w:t xml:space="preserve"> through the visual channel</w:t>
              </w:r>
            </w:ins>
            <w:ins w:id="89" w:author="Stephen Brooks" w:date="2021-10-17T15:52:00Z">
              <w:r w:rsidR="00522D64">
                <w:rPr>
                  <w:rFonts w:ascii="Times" w:hAnsi="Times"/>
                  <w:color w:val="000000" w:themeColor="text1"/>
                </w:rPr>
                <w:t xml:space="preserve">. </w:t>
              </w:r>
            </w:ins>
          </w:p>
          <w:p w14:paraId="1BA239F2" w14:textId="3995B1B6" w:rsidR="00522D64" w:rsidRDefault="00522D64" w:rsidP="006A34CC">
            <w:pPr>
              <w:jc w:val="both"/>
              <w:rPr>
                <w:ins w:id="90" w:author="Stephen Brooks" w:date="2021-10-17T15:53:00Z"/>
                <w:rFonts w:ascii="Times" w:hAnsi="Times"/>
                <w:color w:val="000000" w:themeColor="text1"/>
              </w:rPr>
            </w:pPr>
          </w:p>
          <w:p w14:paraId="3ECF60D1" w14:textId="5DD7D2A2" w:rsidR="00522D64" w:rsidRDefault="00522D64" w:rsidP="006A34CC">
            <w:pPr>
              <w:jc w:val="both"/>
              <w:rPr>
                <w:ins w:id="91" w:author="Stephen Brooks" w:date="2021-10-17T15:58:00Z"/>
                <w:rFonts w:ascii="Times" w:hAnsi="Times"/>
                <w:color w:val="000000" w:themeColor="text1"/>
              </w:rPr>
            </w:pPr>
            <w:ins w:id="92" w:author="Stephen Brooks" w:date="2021-10-17T15:53:00Z">
              <w:r>
                <w:rPr>
                  <w:rFonts w:ascii="Times" w:hAnsi="Times"/>
                  <w:color w:val="000000" w:themeColor="text1"/>
                </w:rPr>
                <w:t>The purpose of this study is the test whether in fact chromatic aberration can be used successfully to represent uncertainty and determine how accurately viewers can estimate the degree</w:t>
              </w:r>
            </w:ins>
            <w:ins w:id="93" w:author="Stephen Brooks" w:date="2021-10-17T15:54:00Z">
              <w:r>
                <w:rPr>
                  <w:rFonts w:ascii="Times" w:hAnsi="Times"/>
                  <w:color w:val="000000" w:themeColor="text1"/>
                </w:rPr>
                <w:t xml:space="preserve"> of uncertainty based on a given level of chromatic </w:t>
              </w:r>
            </w:ins>
            <w:ins w:id="94" w:author="Stephen Brooks" w:date="2021-10-17T16:17:00Z">
              <w:r w:rsidR="00691E04">
                <w:rPr>
                  <w:rFonts w:ascii="Times" w:hAnsi="Times"/>
                  <w:color w:val="000000" w:themeColor="text1"/>
                </w:rPr>
                <w:t>ab</w:t>
              </w:r>
              <w:del w:id="95" w:author="Rashid Islam" w:date="2021-10-19T20:27:00Z">
                <w:r w:rsidR="00691E04" w:rsidDel="00F807B0">
                  <w:rPr>
                    <w:rFonts w:ascii="Times" w:hAnsi="Times"/>
                    <w:color w:val="000000" w:themeColor="text1"/>
                  </w:rPr>
                  <w:delText>b</w:delText>
                </w:r>
              </w:del>
              <w:r w:rsidR="00691E04">
                <w:rPr>
                  <w:rFonts w:ascii="Times" w:hAnsi="Times"/>
                  <w:color w:val="000000" w:themeColor="text1"/>
                </w:rPr>
                <w:t>er</w:t>
              </w:r>
            </w:ins>
            <w:ins w:id="96" w:author="Rashid Islam" w:date="2021-10-19T20:27:00Z">
              <w:r w:rsidR="000D7E5C">
                <w:rPr>
                  <w:rFonts w:ascii="Times" w:hAnsi="Times"/>
                  <w:color w:val="000000" w:themeColor="text1"/>
                </w:rPr>
                <w:t>r</w:t>
              </w:r>
            </w:ins>
            <w:ins w:id="97" w:author="Stephen Brooks" w:date="2021-10-17T16:17:00Z">
              <w:r w:rsidR="00691E04">
                <w:rPr>
                  <w:rFonts w:ascii="Times" w:hAnsi="Times"/>
                  <w:color w:val="000000" w:themeColor="text1"/>
                </w:rPr>
                <w:t>ation</w:t>
              </w:r>
            </w:ins>
            <w:ins w:id="98" w:author="Stephen Brooks" w:date="2021-10-17T15:54:00Z">
              <w:r>
                <w:rPr>
                  <w:rFonts w:ascii="Times" w:hAnsi="Times"/>
                  <w:color w:val="000000" w:themeColor="text1"/>
                </w:rPr>
                <w:t xml:space="preserve"> applied to re</w:t>
              </w:r>
            </w:ins>
            <w:ins w:id="99" w:author="Stephen Brooks" w:date="2021-10-17T15:55:00Z">
              <w:r>
                <w:rPr>
                  <w:rFonts w:ascii="Times" w:hAnsi="Times"/>
                  <w:color w:val="000000" w:themeColor="text1"/>
                </w:rPr>
                <w:t xml:space="preserve">presentative </w:t>
              </w:r>
            </w:ins>
            <w:ins w:id="100" w:author="Stephen Brooks" w:date="2021-10-17T15:54:00Z">
              <w:r>
                <w:rPr>
                  <w:rFonts w:ascii="Times" w:hAnsi="Times"/>
                  <w:color w:val="000000" w:themeColor="text1"/>
                </w:rPr>
                <w:t>visual elements</w:t>
              </w:r>
            </w:ins>
            <w:ins w:id="101" w:author="Stephen Brooks" w:date="2021-10-17T15:55:00Z">
              <w:r>
                <w:rPr>
                  <w:rFonts w:ascii="Times" w:hAnsi="Times"/>
                  <w:color w:val="000000" w:themeColor="text1"/>
                </w:rPr>
                <w:t xml:space="preserve"> of predicted data values</w:t>
              </w:r>
            </w:ins>
            <w:ins w:id="102" w:author="Stephen Brooks" w:date="2021-10-17T15:54:00Z">
              <w:r>
                <w:rPr>
                  <w:rFonts w:ascii="Times" w:hAnsi="Times"/>
                  <w:color w:val="000000" w:themeColor="text1"/>
                </w:rPr>
                <w:t>.</w:t>
              </w:r>
            </w:ins>
            <w:ins w:id="103" w:author="Stephen Brooks" w:date="2021-10-17T15:55:00Z">
              <w:r>
                <w:rPr>
                  <w:rFonts w:ascii="Times" w:hAnsi="Times"/>
                  <w:color w:val="000000" w:themeColor="text1"/>
                </w:rPr>
                <w:t xml:space="preserve">  This will be determined </w:t>
              </w:r>
            </w:ins>
            <w:ins w:id="104" w:author="Stephen Brooks" w:date="2021-10-17T15:56:00Z">
              <w:r>
                <w:rPr>
                  <w:rFonts w:ascii="Times" w:hAnsi="Times"/>
                  <w:color w:val="000000" w:themeColor="text1"/>
                </w:rPr>
                <w:t>interactively</w:t>
              </w:r>
            </w:ins>
            <w:ins w:id="105" w:author="Stephen Brooks" w:date="2021-10-17T15:55:00Z">
              <w:r>
                <w:rPr>
                  <w:rFonts w:ascii="Times" w:hAnsi="Times"/>
                  <w:color w:val="000000" w:themeColor="text1"/>
                </w:rPr>
                <w:t xml:space="preserve"> with </w:t>
              </w:r>
            </w:ins>
            <w:ins w:id="106" w:author="Stephen Brooks" w:date="2021-10-17T15:56:00Z">
              <w:r>
                <w:rPr>
                  <w:rFonts w:ascii="Times" w:hAnsi="Times"/>
                  <w:color w:val="000000" w:themeColor="text1"/>
                </w:rPr>
                <w:t>users through a web</w:t>
              </w:r>
            </w:ins>
            <w:ins w:id="107" w:author="Stephen Brooks" w:date="2021-10-17T15:57:00Z">
              <w:r>
                <w:rPr>
                  <w:rFonts w:ascii="Times" w:hAnsi="Times"/>
                  <w:color w:val="000000" w:themeColor="text1"/>
                </w:rPr>
                <w:t>-</w:t>
              </w:r>
            </w:ins>
            <w:ins w:id="108" w:author="Stephen Brooks" w:date="2021-10-17T15:56:00Z">
              <w:r>
                <w:rPr>
                  <w:rFonts w:ascii="Times" w:hAnsi="Times"/>
                  <w:color w:val="000000" w:themeColor="text1"/>
                </w:rPr>
                <w:t xml:space="preserve">based visualization system.  </w:t>
              </w:r>
            </w:ins>
            <w:ins w:id="109" w:author="Stephen Brooks" w:date="2021-10-17T15:55:00Z">
              <w:r>
                <w:rPr>
                  <w:rFonts w:ascii="Times" w:hAnsi="Times"/>
                  <w:color w:val="000000" w:themeColor="text1"/>
                </w:rPr>
                <w:t xml:space="preserve"> This also will involve</w:t>
              </w:r>
            </w:ins>
            <w:ins w:id="110" w:author="Stephen Brooks" w:date="2021-10-17T15:56:00Z">
              <w:r>
                <w:rPr>
                  <w:rFonts w:ascii="Times" w:hAnsi="Times"/>
                  <w:color w:val="000000" w:themeColor="text1"/>
                </w:rPr>
                <w:t xml:space="preserve"> the determination of chromatic aberration parameters to calibrate the mapping of uncertainty to the degree of chromatic aberration.</w:t>
              </w:r>
            </w:ins>
          </w:p>
          <w:p w14:paraId="063E4878" w14:textId="77777777" w:rsidR="0001546F" w:rsidRPr="0074601B" w:rsidRDefault="0001546F" w:rsidP="003C5319">
            <w:pPr>
              <w:jc w:val="both"/>
              <w:rPr>
                <w:ins w:id="111" w:author="Stephen Brooks" w:date="2021-10-17T16:08:00Z"/>
                <w:rFonts w:ascii="Times" w:hAnsi="Times"/>
                <w:color w:val="000000" w:themeColor="text1"/>
                <w:rPrChange w:id="112" w:author="Stephen Brooks" w:date="2021-10-17T16:12:00Z">
                  <w:rPr>
                    <w:ins w:id="113" w:author="Stephen Brooks" w:date="2021-10-17T16:08:00Z"/>
                    <w:rFonts w:ascii="Times" w:hAnsi="Times"/>
                    <w:color w:val="FF0000"/>
                  </w:rPr>
                </w:rPrChange>
              </w:rPr>
            </w:pPr>
          </w:p>
          <w:p w14:paraId="42CEF61E" w14:textId="16A80FE9" w:rsidR="003C5319" w:rsidRPr="0074601B" w:rsidRDefault="0001546F" w:rsidP="003C5319">
            <w:pPr>
              <w:jc w:val="both"/>
              <w:rPr>
                <w:ins w:id="114" w:author="Stephen Brooks" w:date="2021-10-17T16:00:00Z"/>
                <w:rFonts w:ascii="Times" w:hAnsi="Times"/>
                <w:color w:val="000000" w:themeColor="text1"/>
              </w:rPr>
            </w:pPr>
            <w:ins w:id="115" w:author="Stephen Brooks" w:date="2021-10-17T16:08:00Z">
              <w:r w:rsidRPr="0074601B">
                <w:rPr>
                  <w:rFonts w:ascii="Times" w:hAnsi="Times"/>
                  <w:color w:val="000000" w:themeColor="text1"/>
                  <w:rPrChange w:id="116" w:author="Stephen Brooks" w:date="2021-10-17T16:12:00Z">
                    <w:rPr>
                      <w:rFonts w:ascii="Times" w:hAnsi="Times"/>
                      <w:color w:val="FF0000"/>
                    </w:rPr>
                  </w:rPrChange>
                </w:rPr>
                <w:t xml:space="preserve">Many time series datasets could be used to explore this </w:t>
              </w:r>
            </w:ins>
            <w:ins w:id="117" w:author="Stephen Brooks" w:date="2021-10-17T16:13:00Z">
              <w:r w:rsidR="0074601B">
                <w:rPr>
                  <w:rFonts w:ascii="Times" w:hAnsi="Times"/>
                  <w:color w:val="000000" w:themeColor="text1"/>
                </w:rPr>
                <w:t xml:space="preserve">data visualization </w:t>
              </w:r>
            </w:ins>
            <w:ins w:id="118" w:author="Stephen Brooks" w:date="2021-10-17T16:08:00Z">
              <w:r w:rsidRPr="0074601B">
                <w:rPr>
                  <w:rFonts w:ascii="Times" w:hAnsi="Times"/>
                  <w:color w:val="000000" w:themeColor="text1"/>
                  <w:rPrChange w:id="119" w:author="Stephen Brooks" w:date="2021-10-17T16:12:00Z">
                    <w:rPr>
                      <w:rFonts w:ascii="Times" w:hAnsi="Times"/>
                      <w:color w:val="FF0000"/>
                    </w:rPr>
                  </w:rPrChange>
                </w:rPr>
                <w:t xml:space="preserve">idea.  But we decided to utilize recent </w:t>
              </w:r>
              <w:r w:rsidR="0074601B" w:rsidRPr="0074601B">
                <w:rPr>
                  <w:rFonts w:ascii="Times" w:hAnsi="Times"/>
                  <w:color w:val="000000" w:themeColor="text1"/>
                  <w:rPrChange w:id="120" w:author="Stephen Brooks" w:date="2021-10-17T16:12:00Z">
                    <w:rPr>
                      <w:rFonts w:ascii="Times" w:hAnsi="Times"/>
                      <w:color w:val="FF0000"/>
                    </w:rPr>
                  </w:rPrChange>
                </w:rPr>
                <w:t xml:space="preserve">data regarding the Covid 19 pandemic </w:t>
              </w:r>
            </w:ins>
            <w:ins w:id="121" w:author="Stephen Brooks" w:date="2021-10-17T16:10:00Z">
              <w:r w:rsidR="0074601B" w:rsidRPr="0074601B">
                <w:rPr>
                  <w:rFonts w:ascii="Times" w:hAnsi="Times"/>
                  <w:color w:val="000000" w:themeColor="text1"/>
                  <w:rPrChange w:id="122" w:author="Stephen Brooks" w:date="2021-10-17T16:12:00Z">
                    <w:rPr>
                      <w:rFonts w:ascii="Times" w:hAnsi="Times"/>
                    </w:rPr>
                  </w:rPrChange>
                </w:rPr>
                <w:t>as</w:t>
              </w:r>
            </w:ins>
            <w:ins w:id="123" w:author="Stephen Brooks" w:date="2021-10-17T16:08:00Z">
              <w:r w:rsidR="0074601B" w:rsidRPr="0074601B">
                <w:rPr>
                  <w:rFonts w:ascii="Times" w:hAnsi="Times"/>
                  <w:color w:val="000000" w:themeColor="text1"/>
                  <w:rPrChange w:id="124" w:author="Stephen Brooks" w:date="2021-10-17T16:12:00Z">
                    <w:rPr>
                      <w:rFonts w:ascii="Times" w:hAnsi="Times"/>
                      <w:color w:val="FF0000"/>
                    </w:rPr>
                  </w:rPrChange>
                </w:rPr>
                <w:t xml:space="preserve"> we </w:t>
              </w:r>
            </w:ins>
            <w:ins w:id="125" w:author="Stephen Brooks" w:date="2021-10-17T16:09:00Z">
              <w:r w:rsidR="0074601B" w:rsidRPr="0074601B">
                <w:rPr>
                  <w:rFonts w:ascii="Times" w:hAnsi="Times"/>
                  <w:color w:val="000000" w:themeColor="text1"/>
                  <w:rPrChange w:id="126" w:author="Stephen Brooks" w:date="2021-10-17T16:12:00Z">
                    <w:rPr>
                      <w:rFonts w:ascii="Times" w:hAnsi="Times"/>
                      <w:color w:val="FF0000"/>
                    </w:rPr>
                  </w:rPrChange>
                </w:rPr>
                <w:t>suspect there would be wide interest in the topic and the topic</w:t>
              </w:r>
            </w:ins>
            <w:ins w:id="127" w:author="Stephen Brooks" w:date="2021-10-17T16:17:00Z">
              <w:r w:rsidR="00691E04">
                <w:rPr>
                  <w:rFonts w:ascii="Times" w:hAnsi="Times"/>
                  <w:color w:val="000000" w:themeColor="text1"/>
                </w:rPr>
                <w:t xml:space="preserve"> itself</w:t>
              </w:r>
            </w:ins>
            <w:ins w:id="128" w:author="Stephen Brooks" w:date="2021-10-17T16:09:00Z">
              <w:r w:rsidR="0074601B" w:rsidRPr="0074601B">
                <w:rPr>
                  <w:rFonts w:ascii="Times" w:hAnsi="Times"/>
                  <w:color w:val="000000" w:themeColor="text1"/>
                  <w:rPrChange w:id="129" w:author="Stephen Brooks" w:date="2021-10-17T16:12:00Z">
                    <w:rPr>
                      <w:rFonts w:ascii="Times" w:hAnsi="Times"/>
                      <w:color w:val="FF0000"/>
                    </w:rPr>
                  </w:rPrChange>
                </w:rPr>
                <w:t xml:space="preserve"> is not overly obscure with regards to the general public. </w:t>
              </w:r>
            </w:ins>
            <w:ins w:id="130" w:author="Stephen Brooks" w:date="2021-10-17T16:11:00Z">
              <w:r w:rsidR="0074601B" w:rsidRPr="0074601B">
                <w:rPr>
                  <w:rFonts w:ascii="Times" w:hAnsi="Times"/>
                  <w:color w:val="000000" w:themeColor="text1"/>
                  <w:rPrChange w:id="131" w:author="Stephen Brooks" w:date="2021-10-17T16:12:00Z">
                    <w:rPr>
                      <w:rFonts w:ascii="Times" w:hAnsi="Times"/>
                    </w:rPr>
                  </w:rPrChange>
                </w:rPr>
                <w:t xml:space="preserve"> </w:t>
              </w:r>
              <w:r w:rsidR="0074601B" w:rsidRPr="0074601B">
                <w:rPr>
                  <w:rFonts w:ascii="Times" w:hAnsi="Times"/>
                  <w:color w:val="000000" w:themeColor="text1"/>
                  <w:rPrChange w:id="132" w:author="Stephen Brooks" w:date="2021-10-17T16:12:00Z">
                    <w:rPr>
                      <w:rFonts w:ascii="Times" w:hAnsi="Times"/>
                      <w:color w:val="FF0000"/>
                    </w:rPr>
                  </w:rPrChange>
                </w:rPr>
                <w:t xml:space="preserve">We will </w:t>
              </w:r>
            </w:ins>
            <w:ins w:id="133" w:author="Stephen Brooks" w:date="2021-10-17T16:12:00Z">
              <w:r w:rsidR="0074601B" w:rsidRPr="0074601B">
                <w:rPr>
                  <w:rFonts w:ascii="Times" w:hAnsi="Times"/>
                  <w:color w:val="000000" w:themeColor="text1"/>
                  <w:rPrChange w:id="134" w:author="Stephen Brooks" w:date="2021-10-17T16:12:00Z">
                    <w:rPr>
                      <w:rFonts w:ascii="Times" w:hAnsi="Times"/>
                      <w:color w:val="FF0000"/>
                    </w:rPr>
                  </w:rPrChange>
                </w:rPr>
                <w:t>utilize and present</w:t>
              </w:r>
            </w:ins>
            <w:ins w:id="135" w:author="Stephen Brooks" w:date="2021-10-17T16:11:00Z">
              <w:r w:rsidR="0074601B" w:rsidRPr="0074601B">
                <w:rPr>
                  <w:rFonts w:ascii="Times" w:hAnsi="Times"/>
                  <w:color w:val="000000" w:themeColor="text1"/>
                  <w:rPrChange w:id="136" w:author="Stephen Brooks" w:date="2021-10-17T16:12:00Z">
                    <w:rPr>
                      <w:rFonts w:ascii="Times" w:hAnsi="Times"/>
                      <w:color w:val="FF0000"/>
                    </w:rPr>
                  </w:rPrChange>
                </w:rPr>
                <w:t xml:space="preserve"> time series </w:t>
              </w:r>
            </w:ins>
            <w:ins w:id="137" w:author="Stephen Brooks" w:date="2021-10-17T16:12:00Z">
              <w:r w:rsidR="0074601B" w:rsidRPr="0074601B">
                <w:rPr>
                  <w:rFonts w:ascii="Times" w:hAnsi="Times"/>
                  <w:color w:val="000000" w:themeColor="text1"/>
                  <w:rPrChange w:id="138" w:author="Stephen Brooks" w:date="2021-10-17T16:12:00Z">
                    <w:rPr>
                      <w:rFonts w:ascii="Times" w:hAnsi="Times"/>
                      <w:color w:val="FF0000"/>
                    </w:rPr>
                  </w:rPrChange>
                </w:rPr>
                <w:t xml:space="preserve">data </w:t>
              </w:r>
            </w:ins>
            <w:ins w:id="139" w:author="Stephen Brooks" w:date="2021-10-17T16:11:00Z">
              <w:r w:rsidR="0074601B" w:rsidRPr="0074601B">
                <w:rPr>
                  <w:rFonts w:ascii="Times" w:hAnsi="Times"/>
                  <w:color w:val="000000" w:themeColor="text1"/>
                  <w:rPrChange w:id="140" w:author="Stephen Brooks" w:date="2021-10-17T16:12:00Z">
                    <w:rPr>
                      <w:rFonts w:ascii="Times" w:hAnsi="Times"/>
                      <w:color w:val="FF0000"/>
                    </w:rPr>
                  </w:rPrChange>
                </w:rPr>
                <w:t xml:space="preserve">sourced from the World Health Organization (WHO) </w:t>
              </w:r>
            </w:ins>
            <w:ins w:id="141" w:author="Stephen Brooks" w:date="2021-10-17T16:00:00Z">
              <w:r w:rsidR="003C5319" w:rsidRPr="0074601B">
                <w:rPr>
                  <w:rFonts w:ascii="Times" w:hAnsi="Times"/>
                  <w:color w:val="000000" w:themeColor="text1"/>
                </w:rPr>
                <w:t xml:space="preserve">for the most impacted countries </w:t>
              </w:r>
            </w:ins>
            <w:ins w:id="142" w:author="Stephen Brooks" w:date="2021-10-17T16:12:00Z">
              <w:r w:rsidR="0074601B" w:rsidRPr="0074601B">
                <w:rPr>
                  <w:rFonts w:ascii="Times" w:hAnsi="Times"/>
                  <w:color w:val="000000" w:themeColor="text1"/>
                  <w:rPrChange w:id="143" w:author="Stephen Brooks" w:date="2021-10-17T16:12:00Z">
                    <w:rPr>
                      <w:rFonts w:ascii="Times" w:hAnsi="Times"/>
                      <w:color w:val="FF0000"/>
                    </w:rPr>
                  </w:rPrChange>
                </w:rPr>
                <w:t xml:space="preserve">in the world, </w:t>
              </w:r>
            </w:ins>
            <w:ins w:id="144" w:author="Stephen Brooks" w:date="2021-10-17T16:00:00Z">
              <w:r w:rsidR="003C5319" w:rsidRPr="0074601B">
                <w:rPr>
                  <w:rFonts w:ascii="Times" w:hAnsi="Times"/>
                  <w:color w:val="000000" w:themeColor="text1"/>
                </w:rPr>
                <w:t xml:space="preserve">with respect to </w:t>
              </w:r>
            </w:ins>
            <w:ins w:id="145" w:author="Rashid Islam" w:date="2021-10-24T10:01:00Z">
              <w:r w:rsidR="00921050">
                <w:rPr>
                  <w:rFonts w:ascii="Times" w:hAnsi="Times"/>
                  <w:color w:val="000000" w:themeColor="text1"/>
                </w:rPr>
                <w:t xml:space="preserve">the </w:t>
              </w:r>
            </w:ins>
            <w:ins w:id="146" w:author="Stephen Brooks" w:date="2021-10-17T16:00:00Z">
              <w:r w:rsidR="003C5319" w:rsidRPr="0074601B">
                <w:rPr>
                  <w:rFonts w:ascii="Times" w:hAnsi="Times"/>
                  <w:color w:val="000000" w:themeColor="text1"/>
                </w:rPr>
                <w:t xml:space="preserve">number of new cases, total cases, </w:t>
              </w:r>
            </w:ins>
            <w:ins w:id="147" w:author="Stephen Brooks" w:date="2021-10-17T16:17:00Z">
              <w:r w:rsidR="00691E04">
                <w:rPr>
                  <w:rFonts w:ascii="Times" w:hAnsi="Times"/>
                  <w:color w:val="000000" w:themeColor="text1"/>
                </w:rPr>
                <w:t>mortality rates</w:t>
              </w:r>
            </w:ins>
            <w:ins w:id="148" w:author="Stephen Brooks" w:date="2021-10-17T16:00:00Z">
              <w:r w:rsidR="003C5319" w:rsidRPr="0074601B">
                <w:rPr>
                  <w:rFonts w:ascii="Times" w:hAnsi="Times"/>
                  <w:color w:val="000000" w:themeColor="text1"/>
                </w:rPr>
                <w:t xml:space="preserve"> and recovery rate</w:t>
              </w:r>
            </w:ins>
            <w:ins w:id="149" w:author="Stephen Brooks" w:date="2021-10-17T16:12:00Z">
              <w:r w:rsidR="0074601B" w:rsidRPr="0074601B">
                <w:rPr>
                  <w:rFonts w:ascii="Times" w:hAnsi="Times"/>
                  <w:color w:val="000000" w:themeColor="text1"/>
                  <w:rPrChange w:id="150" w:author="Stephen Brooks" w:date="2021-10-17T16:12:00Z">
                    <w:rPr>
                      <w:rFonts w:ascii="Times" w:hAnsi="Times"/>
                      <w:color w:val="FF0000"/>
                    </w:rPr>
                  </w:rPrChange>
                </w:rPr>
                <w:t>s</w:t>
              </w:r>
            </w:ins>
            <w:ins w:id="151" w:author="Stephen Brooks" w:date="2021-10-17T16:00:00Z">
              <w:r w:rsidR="003C5319" w:rsidRPr="0074601B">
                <w:rPr>
                  <w:rFonts w:ascii="Times" w:hAnsi="Times"/>
                  <w:color w:val="000000" w:themeColor="text1"/>
                </w:rPr>
                <w:t xml:space="preserve">. </w:t>
              </w:r>
            </w:ins>
          </w:p>
          <w:p w14:paraId="6CAAB352" w14:textId="77777777" w:rsidR="003C5319" w:rsidRDefault="003C5319" w:rsidP="003C5319">
            <w:pPr>
              <w:jc w:val="both"/>
              <w:rPr>
                <w:ins w:id="152" w:author="Stephen Brooks" w:date="2021-10-17T15:58:00Z"/>
                <w:rFonts w:ascii="Times" w:hAnsi="Times"/>
                <w:color w:val="000000" w:themeColor="text1"/>
              </w:rPr>
            </w:pPr>
          </w:p>
          <w:p w14:paraId="2BDA8858" w14:textId="75C919A9" w:rsidR="00522D64" w:rsidRDefault="004B25EA" w:rsidP="006A34CC">
            <w:pPr>
              <w:jc w:val="both"/>
              <w:rPr>
                <w:ins w:id="153" w:author="Stephen Brooks" w:date="2021-10-17T15:50:00Z"/>
                <w:rFonts w:ascii="Times" w:hAnsi="Times"/>
                <w:color w:val="000000" w:themeColor="text1"/>
              </w:rPr>
            </w:pPr>
            <w:ins w:id="154" w:author="Stephen Brooks" w:date="2021-10-17T15:58:00Z">
              <w:r w:rsidRPr="004B25EA">
                <w:rPr>
                  <w:rFonts w:ascii="Times" w:hAnsi="Times"/>
                  <w:color w:val="000000" w:themeColor="text1"/>
                </w:rPr>
                <w:t>A user</w:t>
              </w:r>
            </w:ins>
            <w:ins w:id="155" w:author="Stephen Brooks" w:date="2021-10-17T16:13:00Z">
              <w:r w:rsidR="0074601B">
                <w:rPr>
                  <w:rFonts w:ascii="Times" w:hAnsi="Times"/>
                  <w:color w:val="000000" w:themeColor="text1"/>
                </w:rPr>
                <w:t>-</w:t>
              </w:r>
            </w:ins>
            <w:ins w:id="156" w:author="Stephen Brooks" w:date="2021-10-17T15:58:00Z">
              <w:r w:rsidRPr="004B25EA">
                <w:rPr>
                  <w:rFonts w:ascii="Times" w:hAnsi="Times"/>
                  <w:color w:val="000000" w:themeColor="text1"/>
                </w:rPr>
                <w:t xml:space="preserve">based evaluation will be conducted with members from Dalhousie University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using different spatial arrangements and animated transitions. We will capture their performance through logging software and will record their verbal expressions, including interview responses, with </w:t>
              </w:r>
            </w:ins>
            <w:ins w:id="157" w:author="Stephen Brooks" w:date="2021-10-17T15:59:00Z">
              <w:r w:rsidR="003C5319">
                <w:rPr>
                  <w:rFonts w:ascii="Times" w:hAnsi="Times"/>
                  <w:color w:val="000000" w:themeColor="text1"/>
                </w:rPr>
                <w:t>computer</w:t>
              </w:r>
            </w:ins>
            <w:ins w:id="158" w:author="Stephen Brooks" w:date="2021-10-17T15:58:00Z">
              <w:r w:rsidRPr="004B25EA">
                <w:rPr>
                  <w:rFonts w:ascii="Times" w:hAnsi="Times"/>
                  <w:color w:val="000000" w:themeColor="text1"/>
                </w:rPr>
                <w:t xml:space="preserve"> audio </w:t>
              </w:r>
            </w:ins>
            <w:ins w:id="159" w:author="Stephen Brooks" w:date="2021-10-17T15:59:00Z">
              <w:r w:rsidR="003C5319" w:rsidRPr="004B25EA">
                <w:rPr>
                  <w:rFonts w:ascii="Times" w:hAnsi="Times"/>
                  <w:color w:val="000000" w:themeColor="text1"/>
                </w:rPr>
                <w:t>recordin</w:t>
              </w:r>
              <w:r w:rsidR="003C5319">
                <w:rPr>
                  <w:rFonts w:ascii="Times" w:hAnsi="Times"/>
                  <w:color w:val="000000" w:themeColor="text1"/>
                </w:rPr>
                <w:t>g software</w:t>
              </w:r>
            </w:ins>
            <w:ins w:id="160" w:author="Stephen Brooks" w:date="2021-10-17T15:58:00Z">
              <w:r w:rsidRPr="004B25EA">
                <w:rPr>
                  <w:rFonts w:ascii="Times" w:hAnsi="Times"/>
                  <w:color w:val="000000" w:themeColor="text1"/>
                </w:rPr>
                <w:t xml:space="preserve">. After completing </w:t>
              </w:r>
            </w:ins>
            <w:ins w:id="161" w:author="Stephen Brooks" w:date="2021-10-17T15:59:00Z">
              <w:r w:rsidR="003C5319">
                <w:rPr>
                  <w:rFonts w:ascii="Times" w:hAnsi="Times"/>
                  <w:color w:val="000000" w:themeColor="text1"/>
                </w:rPr>
                <w:t xml:space="preserve">interactive visualization </w:t>
              </w:r>
            </w:ins>
            <w:ins w:id="162" w:author="Stephen Brooks" w:date="2021-10-17T15:58:00Z">
              <w:r w:rsidRPr="004B25EA">
                <w:rPr>
                  <w:rFonts w:ascii="Times" w:hAnsi="Times"/>
                  <w:color w:val="000000" w:themeColor="text1"/>
                </w:rPr>
                <w:t>tasks, participants will fill out a questionnaire to allow us to further explore their perceptions of the technique and then we will interview the participants to obtain more feedback for future improvements.</w:t>
              </w:r>
            </w:ins>
          </w:p>
          <w:p w14:paraId="6F478725" w14:textId="2DCC8D4C" w:rsidR="00274D5F" w:rsidDel="003C5319" w:rsidRDefault="00274D5F">
            <w:pPr>
              <w:jc w:val="both"/>
              <w:rPr>
                <w:del w:id="163" w:author="Stephen Brooks" w:date="2021-10-17T16:00:00Z"/>
                <w:rFonts w:ascii="Times" w:hAnsi="Times"/>
                <w:color w:val="000000" w:themeColor="text1"/>
              </w:rPr>
              <w:pPrChange w:id="164" w:author="Stephen Brooks" w:date="2021-10-17T15:46:00Z">
                <w:pPr>
                  <w:ind w:left="582" w:hanging="582"/>
                  <w:jc w:val="both"/>
                </w:pPr>
              </w:pPrChange>
            </w:pPr>
            <w:del w:id="165" w:author="Stephen Brooks" w:date="2021-10-17T15:52:00Z">
              <w:r w:rsidRPr="003A3D25" w:rsidDel="00522D64">
                <w:rPr>
                  <w:rFonts w:ascii="Times" w:hAnsi="Times"/>
                  <w:color w:val="000000" w:themeColor="text1"/>
                </w:rPr>
                <w:delText xml:space="preserve"> </w:delText>
              </w:r>
            </w:del>
            <w:del w:id="166" w:author="Stephen Brooks" w:date="2021-10-17T16:00:00Z">
              <w:r w:rsidRPr="003A3D25" w:rsidDel="003C5319">
                <w:rPr>
                  <w:rFonts w:ascii="Times" w:hAnsi="Times"/>
                  <w:color w:val="000000" w:themeColor="text1"/>
                </w:rPr>
                <w:delText xml:space="preserve">for the most impacted countries with respect to number of new cases, total cases, death rate </w:delText>
              </w:r>
              <w:r w:rsidRPr="006A34CC" w:rsidDel="003C5319">
                <w:rPr>
                  <w:rFonts w:ascii="Times" w:hAnsi="Times"/>
                  <w:color w:val="000000" w:themeColor="text1"/>
                </w:rPr>
                <w:delText xml:space="preserve">and recovery </w:delText>
              </w:r>
              <w:r w:rsidRPr="003A3D25" w:rsidDel="003C5319">
                <w:rPr>
                  <w:rFonts w:ascii="Times" w:hAnsi="Times"/>
                  <w:color w:val="000000" w:themeColor="text1"/>
                </w:rPr>
                <w:delText>rate for</w:delText>
              </w:r>
              <w:r w:rsidRPr="006A34CC" w:rsidDel="003C5319">
                <w:rPr>
                  <w:rFonts w:ascii="Times" w:hAnsi="Times"/>
                  <w:color w:val="000000" w:themeColor="text1"/>
                </w:rPr>
                <w:delText xml:space="preserve"> different countries.</w:delText>
              </w:r>
              <w:r w:rsidRPr="003A3D25" w:rsidDel="003C5319">
                <w:rPr>
                  <w:rFonts w:ascii="Times" w:hAnsi="Times"/>
                  <w:color w:val="000000" w:themeColor="text1"/>
                </w:rPr>
                <w:delText xml:space="preserve"> </w:delText>
              </w:r>
            </w:del>
          </w:p>
          <w:p w14:paraId="16CE3B7C" w14:textId="1B555841" w:rsidR="00274D5F" w:rsidDel="003C5319" w:rsidRDefault="00274D5F">
            <w:pPr>
              <w:jc w:val="both"/>
              <w:rPr>
                <w:del w:id="167" w:author="Stephen Brooks" w:date="2021-10-17T16:00:00Z"/>
                <w:rFonts w:ascii="Times" w:hAnsi="Times"/>
                <w:color w:val="000000" w:themeColor="text1"/>
              </w:rPr>
              <w:pPrChange w:id="168" w:author="Stephen Brooks" w:date="2021-10-17T15:46:00Z">
                <w:pPr>
                  <w:ind w:left="582" w:hanging="582"/>
                  <w:jc w:val="both"/>
                </w:pPr>
              </w:pPrChange>
            </w:pPr>
          </w:p>
          <w:p w14:paraId="4C097FC8" w14:textId="69D450A0" w:rsidR="006A34CC" w:rsidRDefault="00274D5F">
            <w:pPr>
              <w:jc w:val="both"/>
              <w:rPr>
                <w:ins w:id="169" w:author="Stephen Brooks" w:date="2021-10-17T15:39:00Z"/>
                <w:rFonts w:ascii="Times" w:hAnsi="Times"/>
                <w:color w:val="000000" w:themeColor="text1"/>
              </w:rPr>
              <w:pPrChange w:id="170" w:author="Stephen Brooks" w:date="2021-10-17T15:46:00Z">
                <w:pPr>
                  <w:ind w:left="582" w:hanging="582"/>
                  <w:jc w:val="both"/>
                </w:pPr>
              </w:pPrChange>
            </w:pPr>
            <w:del w:id="171" w:author="Stephen Brooks" w:date="2021-10-17T15:42:00Z">
              <w:r w:rsidRPr="003A3D25" w:rsidDel="006A34CC">
                <w:rPr>
                  <w:rFonts w:ascii="Times" w:hAnsi="Times"/>
                  <w:color w:val="000000" w:themeColor="text1"/>
                </w:rPr>
                <w:delText xml:space="preserve">Finally, </w:delText>
              </w:r>
              <w:r w:rsidDel="006A34CC">
                <w:rPr>
                  <w:rFonts w:ascii="Times" w:hAnsi="Times"/>
                  <w:color w:val="000000" w:themeColor="text1"/>
                </w:rPr>
                <w:delText xml:space="preserve">we </w:delText>
              </w:r>
              <w:r w:rsidRPr="003A3D25" w:rsidDel="006A34CC">
                <w:rPr>
                  <w:rFonts w:ascii="Times" w:hAnsi="Times"/>
                  <w:color w:val="000000" w:themeColor="text1"/>
                </w:rPr>
                <w:delText xml:space="preserve">visualize the calculated model uncertainties in terms of chromatic aberration and textures in </w:delText>
              </w:r>
              <w:r w:rsidDel="006A34CC">
                <w:rPr>
                  <w:rFonts w:ascii="Times" w:hAnsi="Times"/>
                  <w:color w:val="000000" w:themeColor="text1"/>
                </w:rPr>
                <w:delText>an</w:delText>
              </w:r>
              <w:r w:rsidRPr="003A3D25" w:rsidDel="006A34CC">
                <w:rPr>
                  <w:rFonts w:ascii="Times" w:hAnsi="Times"/>
                  <w:color w:val="000000" w:themeColor="text1"/>
                </w:rPr>
                <w:delText xml:space="preserve"> interactive </w:delText>
              </w:r>
              <w:r w:rsidDel="006A34CC">
                <w:rPr>
                  <w:rFonts w:ascii="Times" w:hAnsi="Times"/>
                  <w:color w:val="000000" w:themeColor="text1"/>
                </w:rPr>
                <w:delText>fashion, which is helpful for decision making for community leaders or analyses for the researchers.</w:delText>
              </w:r>
            </w:del>
          </w:p>
          <w:p w14:paraId="35E13F6A" w14:textId="7D8BF301" w:rsidR="006A34CC" w:rsidRPr="003C5319" w:rsidRDefault="003C5319">
            <w:pPr>
              <w:jc w:val="both"/>
              <w:rPr>
                <w:rFonts w:ascii="Times" w:hAnsi="Times"/>
                <w:color w:val="000000" w:themeColor="text1"/>
                <w:rPrChange w:id="172" w:author="Stephen Brooks" w:date="2021-10-17T16:02:00Z">
                  <w:rPr>
                    <w:rFonts w:cs="Calibri"/>
                    <w:szCs w:val="22"/>
                  </w:rPr>
                </w:rPrChange>
              </w:rPr>
              <w:pPrChange w:id="173" w:author="Stephen Brooks" w:date="2021-10-17T16:01:00Z">
                <w:pPr>
                  <w:ind w:left="582" w:hanging="582"/>
                  <w:jc w:val="both"/>
                </w:pPr>
              </w:pPrChange>
            </w:pPr>
            <w:ins w:id="174" w:author="Stephen Brooks" w:date="2021-10-17T16:00:00Z">
              <w:r w:rsidRPr="003C5319">
                <w:rPr>
                  <w:rFonts w:ascii="Times" w:hAnsi="Times"/>
                  <w:color w:val="000000" w:themeColor="text1"/>
                  <w:rPrChange w:id="175" w:author="Stephen Brooks" w:date="2021-10-17T16:01:00Z">
                    <w:rPr>
                      <w:rFonts w:cs="Calibri"/>
                      <w:szCs w:val="22"/>
                    </w:rPr>
                  </w:rPrChange>
                </w:rPr>
                <w:t xml:space="preserve">The anticipated new knowledge will potentially be a novel method of data visualization, </w:t>
              </w:r>
              <w:proofErr w:type="gramStart"/>
              <w:r w:rsidRPr="003C5319">
                <w:rPr>
                  <w:rFonts w:ascii="Times" w:hAnsi="Times"/>
                  <w:color w:val="000000" w:themeColor="text1"/>
                  <w:rPrChange w:id="176" w:author="Stephen Brooks" w:date="2021-10-17T16:01:00Z">
                    <w:rPr>
                      <w:rFonts w:cs="Calibri"/>
                      <w:szCs w:val="22"/>
                    </w:rPr>
                  </w:rPrChange>
                </w:rPr>
                <w:t>in particular of</w:t>
              </w:r>
              <w:proofErr w:type="gramEnd"/>
              <w:r w:rsidRPr="003C5319">
                <w:rPr>
                  <w:rFonts w:ascii="Times" w:hAnsi="Times"/>
                  <w:color w:val="000000" w:themeColor="text1"/>
                  <w:rPrChange w:id="177" w:author="Stephen Brooks" w:date="2021-10-17T16:01:00Z">
                    <w:rPr>
                      <w:rFonts w:cs="Calibri"/>
                      <w:szCs w:val="22"/>
                    </w:rPr>
                  </w:rPrChange>
                </w:rPr>
                <w:t xml:space="preserve"> data uncertainty that may be app</w:t>
              </w:r>
            </w:ins>
            <w:ins w:id="178" w:author="Stephen Brooks" w:date="2021-10-17T16:01:00Z">
              <w:r w:rsidRPr="003C5319">
                <w:rPr>
                  <w:rFonts w:ascii="Times" w:hAnsi="Times"/>
                  <w:color w:val="000000" w:themeColor="text1"/>
                  <w:rPrChange w:id="179" w:author="Stephen Brooks" w:date="2021-10-17T16:01:00Z">
                    <w:rPr>
                      <w:rFonts w:cs="Calibri"/>
                      <w:szCs w:val="22"/>
                    </w:rPr>
                  </w:rPrChange>
                </w:rPr>
                <w:t xml:space="preserve">licable to a wide variety of data domains. </w:t>
              </w:r>
              <w:r>
                <w:rPr>
                  <w:rFonts w:ascii="Times" w:hAnsi="Times"/>
                  <w:color w:val="000000" w:themeColor="text1"/>
                </w:rPr>
                <w:t xml:space="preserve">The aim will be to produce a journal paper that will report the suitability of chromatic aberration for this purpose. </w:t>
              </w:r>
            </w:ins>
            <w:ins w:id="180" w:author="Stephen Brooks" w:date="2021-10-17T16:02:00Z">
              <w:r>
                <w:rPr>
                  <w:rFonts w:ascii="Times" w:hAnsi="Times"/>
                  <w:color w:val="000000" w:themeColor="text1"/>
                </w:rPr>
                <w:t xml:space="preserve"> </w:t>
              </w:r>
            </w:ins>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8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1A4496A9" w:rsidR="005D4CFF" w:rsidRDefault="005D4CFF" w:rsidP="004C1200">
            <w:pPr>
              <w:jc w:val="both"/>
              <w:rPr>
                <w:ins w:id="182" w:author="Stephen Brooks" w:date="2021-10-17T16:44:00Z"/>
              </w:rPr>
            </w:pPr>
            <w:r>
              <w:t xml:space="preserve">The prime focus of the research is to calculate uncertainty from the forecasted results of </w:t>
            </w:r>
            <w:del w:id="183" w:author="Stephen Brooks" w:date="2021-10-17T16:44:00Z">
              <w:r w:rsidDel="00542031">
                <w:delText xml:space="preserve">some </w:delText>
              </w:r>
            </w:del>
            <w:r>
              <w:t xml:space="preserve">machine learning </w:t>
            </w:r>
            <w:r w:rsidR="004D5162">
              <w:t xml:space="preserve">predictive </w:t>
            </w:r>
            <w:r>
              <w:t>models and then represent these uncertainties in visualization in terms of chromatic aberration</w:t>
            </w:r>
            <w:del w:id="184" w:author="Stephen Brooks" w:date="2021-10-17T16:44:00Z">
              <w:r w:rsidDel="00542031">
                <w:delText xml:space="preserve"> and textures, which in turn can be beneficial to the community admi</w:delText>
              </w:r>
              <w:r w:rsidR="004D5162" w:rsidDel="00542031">
                <w:delText>nistr</w:delText>
              </w:r>
              <w:r w:rsidDel="00542031">
                <w:delText>at</w:delText>
              </w:r>
              <w:r w:rsidR="004D5162" w:rsidDel="00542031">
                <w:delText>o</w:delText>
              </w:r>
              <w:r w:rsidDel="00542031">
                <w:delText>rs or researchers</w:delText>
              </w:r>
            </w:del>
            <w:r>
              <w:t>.</w:t>
            </w:r>
            <w:ins w:id="185" w:author="Stephen Brooks" w:date="2021-10-17T16:44:00Z">
              <w:r w:rsidR="00542031">
                <w:t xml:space="preserve"> </w:t>
              </w:r>
              <w:proofErr w:type="gramStart"/>
              <w:r w:rsidR="00542031">
                <w:t>In particular we</w:t>
              </w:r>
              <w:proofErr w:type="gramEnd"/>
              <w:r w:rsidR="00542031">
                <w:t xml:space="preserve"> will conduct:</w:t>
              </w:r>
            </w:ins>
          </w:p>
          <w:p w14:paraId="35DF9DC3" w14:textId="5EB41695" w:rsidR="00542031" w:rsidRDefault="00542031" w:rsidP="004C1200">
            <w:pPr>
              <w:jc w:val="both"/>
              <w:rPr>
                <w:ins w:id="186" w:author="Stephen Brooks" w:date="2021-10-17T16:44:00Z"/>
              </w:rPr>
            </w:pPr>
          </w:p>
          <w:p w14:paraId="6BCB9DEC" w14:textId="5F04D484" w:rsidR="00542031" w:rsidRPr="008C4ADE" w:rsidRDefault="00542031" w:rsidP="00542031">
            <w:pPr>
              <w:numPr>
                <w:ilvl w:val="0"/>
                <w:numId w:val="26"/>
              </w:numPr>
              <w:spacing w:line="360" w:lineRule="auto"/>
              <w:jc w:val="both"/>
              <w:rPr>
                <w:ins w:id="187" w:author="Stephen Brooks" w:date="2021-10-17T16:44:00Z"/>
                <w:color w:val="000000"/>
              </w:rPr>
            </w:pPr>
            <w:ins w:id="188" w:author="Stephen Brooks" w:date="2021-10-17T16:45:00Z">
              <w:r>
                <w:rPr>
                  <w:color w:val="000000"/>
                </w:rPr>
                <w:t>A c</w:t>
              </w:r>
            </w:ins>
            <w:ins w:id="189" w:author="Stephen Brooks" w:date="2021-10-17T16:44:00Z">
              <w:r w:rsidRPr="008C4ADE">
                <w:rPr>
                  <w:color w:val="000000"/>
                </w:rPr>
                <w:t xml:space="preserve">omparative evaluation of </w:t>
              </w:r>
            </w:ins>
            <w:ins w:id="190" w:author="Stephen Brooks" w:date="2021-10-17T16:50:00Z">
              <w:r>
                <w:rPr>
                  <w:color w:val="000000"/>
                </w:rPr>
                <w:t xml:space="preserve">static </w:t>
              </w:r>
            </w:ins>
            <w:ins w:id="191" w:author="Stephen Brooks" w:date="2021-10-17T16:45:00Z">
              <w:r>
                <w:rPr>
                  <w:color w:val="000000"/>
                </w:rPr>
                <w:t>visual uncertainty representations</w:t>
              </w:r>
            </w:ins>
            <w:ins w:id="192" w:author="Stephen Brooks" w:date="2021-10-17T16:44:00Z">
              <w:r w:rsidRPr="008C4ADE">
                <w:rPr>
                  <w:color w:val="000000"/>
                </w:rPr>
                <w:t xml:space="preserve">: </w:t>
              </w:r>
            </w:ins>
            <w:ins w:id="193" w:author="Stephen Brooks" w:date="2021-10-17T16:45:00Z">
              <w:r>
                <w:rPr>
                  <w:color w:val="000000"/>
                </w:rPr>
                <w:t>our</w:t>
              </w:r>
            </w:ins>
            <w:ins w:id="194" w:author="Stephen Brooks" w:date="2021-10-17T16:46:00Z">
              <w:r>
                <w:rPr>
                  <w:color w:val="000000"/>
                </w:rPr>
                <w:t xml:space="preserve"> proposed</w:t>
              </w:r>
            </w:ins>
            <w:ins w:id="195" w:author="Stephen Brooks" w:date="2021-10-17T16:45:00Z">
              <w:r>
                <w:rPr>
                  <w:color w:val="000000"/>
                </w:rPr>
                <w:t xml:space="preserve"> chromatic </w:t>
              </w:r>
            </w:ins>
            <w:ins w:id="196" w:author="Stephen Brooks" w:date="2021-10-17T16:46:00Z">
              <w:r>
                <w:rPr>
                  <w:color w:val="000000"/>
                </w:rPr>
                <w:t>aberration</w:t>
              </w:r>
            </w:ins>
            <w:ins w:id="197" w:author="Stephen Brooks" w:date="2021-10-17T16:44:00Z">
              <w:r w:rsidRPr="008C4ADE">
                <w:rPr>
                  <w:color w:val="000000"/>
                </w:rPr>
                <w:t xml:space="preserve"> </w:t>
              </w:r>
            </w:ins>
            <w:ins w:id="198" w:author="Stephen Brooks" w:date="2021-10-17T16:46:00Z">
              <w:r>
                <w:rPr>
                  <w:color w:val="000000"/>
                </w:rPr>
                <w:t>method</w:t>
              </w:r>
              <w:r w:rsidRPr="0099263B">
                <w:rPr>
                  <w:color w:val="000000"/>
                  <w:sz w:val="40"/>
                  <w:szCs w:val="40"/>
                  <w:rPrChange w:id="199" w:author="Rashid Islam" w:date="2021-10-24T10:37:00Z">
                    <w:rPr>
                      <w:color w:val="000000"/>
                    </w:rPr>
                  </w:rPrChange>
                </w:rPr>
                <w:t xml:space="preserve">, </w:t>
              </w:r>
            </w:ins>
            <w:ins w:id="200" w:author="Stephen Brooks" w:date="2021-10-17T16:50:00Z">
              <w:r w:rsidRPr="0099263B">
                <w:rPr>
                  <w:color w:val="000000"/>
                  <w:sz w:val="40"/>
                  <w:szCs w:val="40"/>
                  <w:rPrChange w:id="201" w:author="Rashid Islam" w:date="2021-10-24T10:37:00Z">
                    <w:rPr>
                      <w:color w:val="000000"/>
                    </w:rPr>
                  </w:rPrChange>
                </w:rPr>
                <w:t xml:space="preserve">standard </w:t>
              </w:r>
            </w:ins>
            <w:ins w:id="202" w:author="Stephen Brooks" w:date="2021-10-17T16:49:00Z">
              <w:r w:rsidRPr="0099263B">
                <w:rPr>
                  <w:color w:val="000000"/>
                  <w:sz w:val="40"/>
                  <w:szCs w:val="40"/>
                  <w:rPrChange w:id="203" w:author="Rashid Islam" w:date="2021-10-24T10:37:00Z">
                    <w:rPr>
                      <w:color w:val="000000"/>
                    </w:rPr>
                  </w:rPrChange>
                </w:rPr>
                <w:t>imag</w:t>
              </w:r>
            </w:ins>
            <w:ins w:id="204" w:author="Stephen Brooks" w:date="2021-10-17T16:50:00Z">
              <w:r w:rsidRPr="0099263B">
                <w:rPr>
                  <w:color w:val="000000"/>
                  <w:sz w:val="40"/>
                  <w:szCs w:val="40"/>
                  <w:rPrChange w:id="205" w:author="Rashid Islam" w:date="2021-10-24T10:37:00Z">
                    <w:rPr>
                      <w:color w:val="000000"/>
                    </w:rPr>
                  </w:rPrChange>
                </w:rPr>
                <w:t>e blur and additive visual noise</w:t>
              </w:r>
            </w:ins>
            <w:ins w:id="206" w:author="Stephen Brooks" w:date="2021-10-17T16:44:00Z">
              <w:r w:rsidRPr="008C4ADE">
                <w:rPr>
                  <w:color w:val="000000"/>
                </w:rPr>
                <w:t>.</w:t>
              </w:r>
            </w:ins>
          </w:p>
          <w:p w14:paraId="7D766835" w14:textId="21AD0AFE" w:rsidR="00542031" w:rsidRPr="00542031" w:rsidRDefault="00542031">
            <w:pPr>
              <w:numPr>
                <w:ilvl w:val="0"/>
                <w:numId w:val="26"/>
              </w:numPr>
              <w:spacing w:line="360" w:lineRule="auto"/>
              <w:jc w:val="both"/>
              <w:rPr>
                <w:ins w:id="207" w:author="Stephen Brooks" w:date="2021-10-17T16:44:00Z"/>
                <w:color w:val="000000"/>
              </w:rPr>
            </w:pPr>
            <w:ins w:id="208" w:author="Stephen Brooks" w:date="2021-10-17T16:50:00Z">
              <w:r>
                <w:rPr>
                  <w:color w:val="000000"/>
                </w:rPr>
                <w:t>A c</w:t>
              </w:r>
              <w:r w:rsidRPr="008C4ADE">
                <w:rPr>
                  <w:color w:val="000000"/>
                </w:rPr>
                <w:t xml:space="preserve">omparative evaluation of </w:t>
              </w:r>
            </w:ins>
            <w:ins w:id="209" w:author="Stephen Brooks" w:date="2021-10-17T16:51:00Z">
              <w:r>
                <w:rPr>
                  <w:color w:val="000000"/>
                </w:rPr>
                <w:t xml:space="preserve">dynamic </w:t>
              </w:r>
            </w:ins>
            <w:ins w:id="210" w:author="Stephen Brooks" w:date="2021-10-17T16:50:00Z">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method</w:t>
              </w:r>
            </w:ins>
            <w:ins w:id="211" w:author="Stephen Brooks" w:date="2021-10-17T16:51:00Z">
              <w:r>
                <w:rPr>
                  <w:color w:val="000000"/>
                </w:rPr>
                <w:t xml:space="preserve"> against </w:t>
              </w:r>
            </w:ins>
            <w:ins w:id="212" w:author="Stephen Brooks" w:date="2021-10-17T16:50:00Z">
              <w:r>
                <w:rPr>
                  <w:color w:val="000000"/>
                </w:rPr>
                <w:t>an animated variant of our proposed chromatic aberration method</w:t>
              </w:r>
              <w:r w:rsidRPr="008C4ADE">
                <w:rPr>
                  <w:color w:val="000000"/>
                </w:rPr>
                <w:t>.</w:t>
              </w:r>
            </w:ins>
          </w:p>
          <w:p w14:paraId="3DD33CAD" w14:textId="77777777" w:rsidR="00542031" w:rsidRPr="00542031" w:rsidRDefault="00542031" w:rsidP="004C1200">
            <w:pPr>
              <w:jc w:val="both"/>
            </w:pPr>
          </w:p>
          <w:p w14:paraId="6DBC3C92" w14:textId="429A0287" w:rsidR="002B7B04" w:rsidRPr="00463DD8" w:rsidRDefault="002B7B04" w:rsidP="00A75C4D">
            <w:pPr>
              <w:rPr>
                <w:rFonts w:ascii="Calibri" w:hAnsi="Calibri" w:cs="Calibri"/>
                <w:szCs w:val="22"/>
              </w:rPr>
            </w:pPr>
          </w:p>
        </w:tc>
      </w:tr>
      <w:bookmarkEnd w:id="181"/>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09FDA02" w:rsidR="006446B5" w:rsidRDefault="00542031">
            <w:pPr>
              <w:jc w:val="both"/>
              <w:rPr>
                <w:color w:val="000000" w:themeColor="text1"/>
              </w:rPr>
              <w:pPrChange w:id="213" w:author="Stephen Brooks" w:date="2021-10-17T17:07:00Z">
                <w:pPr>
                  <w:ind w:left="582" w:hanging="582"/>
                  <w:jc w:val="both"/>
                </w:pPr>
              </w:pPrChange>
            </w:pPr>
            <w:ins w:id="214" w:author="Stephen Brooks" w:date="2021-10-17T16:52:00Z">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ins>
            <w:del w:id="215" w:author="Stephen Brooks" w:date="2021-10-17T16:56:00Z">
              <w:r w:rsidR="004C1200" w:rsidDel="00E4487F">
                <w:rPr>
                  <w:color w:val="000000" w:themeColor="text1"/>
                </w:rPr>
                <w:delText xml:space="preserve">The study population will be </w:delText>
              </w:r>
              <w:r w:rsidR="005E1080" w:rsidDel="00E4487F">
                <w:rPr>
                  <w:color w:val="000000" w:themeColor="text1"/>
                </w:rPr>
                <w:delText xml:space="preserve">at least </w:delText>
              </w:r>
              <w:r w:rsidR="004C1200" w:rsidDel="00E4487F">
                <w:rPr>
                  <w:color w:val="000000" w:themeColor="text1"/>
                </w:rPr>
                <w:delText xml:space="preserve">post-secondary students or professionals </w:delText>
              </w:r>
            </w:del>
            <w:del w:id="216" w:author="Stephen Brooks" w:date="2021-10-17T16:53:00Z">
              <w:r w:rsidR="004C1200" w:rsidDel="00542031">
                <w:rPr>
                  <w:color w:val="000000" w:themeColor="text1"/>
                </w:rPr>
                <w:delText xml:space="preserve">who have some </w:delText>
              </w:r>
              <w:r w:rsidR="0095046C" w:rsidDel="00542031">
                <w:rPr>
                  <w:color w:val="000000" w:themeColor="text1"/>
                </w:rPr>
                <w:delText xml:space="preserve">basic </w:delText>
              </w:r>
              <w:r w:rsidR="004C1200" w:rsidDel="00542031">
                <w:rPr>
                  <w:color w:val="000000" w:themeColor="text1"/>
                </w:rPr>
                <w:delText>mathematic</w:delText>
              </w:r>
              <w:r w:rsidR="0095046C" w:rsidDel="00542031">
                <w:rPr>
                  <w:color w:val="000000" w:themeColor="text1"/>
                </w:rPr>
                <w:delText>al</w:delText>
              </w:r>
              <w:r w:rsidR="004C1200" w:rsidDel="00542031">
                <w:rPr>
                  <w:color w:val="000000" w:themeColor="text1"/>
                </w:rPr>
                <w:delText xml:space="preserve"> or geometric knowledge with discerning eyes to distinguish very insignificant visual items in chart or drawings. </w:delText>
              </w:r>
              <w:r w:rsidR="00A538BA" w:rsidDel="00542031">
                <w:rPr>
                  <w:color w:val="000000" w:themeColor="text1"/>
                </w:rPr>
                <w:delText xml:space="preserve">This is because our study presents some </w:delText>
              </w:r>
              <w:r w:rsidR="00326D58" w:rsidDel="00542031">
                <w:rPr>
                  <w:color w:val="000000" w:themeColor="text1"/>
                </w:rPr>
                <w:delText>visualization stuffs including circles/bubbles, textures, transition/animation, lines, parallel coordinates, impact chart, horizontal chart, etc</w:delText>
              </w:r>
            </w:del>
            <w:del w:id="217" w:author="Stephen Brooks" w:date="2021-10-17T16:56:00Z">
              <w:r w:rsidR="00326D58" w:rsidDel="00E4487F">
                <w:rPr>
                  <w:color w:val="000000" w:themeColor="text1"/>
                </w:rPr>
                <w:delText>.</w:delText>
              </w:r>
            </w:del>
            <w:ins w:id="218" w:author="Stephen Brooks" w:date="2021-10-17T16:55:00Z">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ins>
          </w:p>
          <w:p w14:paraId="74317CF0" w14:textId="2CDC2023" w:rsidR="00326D58" w:rsidRDefault="00326D58">
            <w:pPr>
              <w:rPr>
                <w:color w:val="000000" w:themeColor="text1"/>
              </w:rPr>
              <w:pPrChange w:id="219" w:author="Stephen Brooks" w:date="2021-10-17T17:07:00Z">
                <w:pPr>
                  <w:ind w:left="582" w:hanging="582"/>
                </w:pPr>
              </w:pPrChange>
            </w:pPr>
          </w:p>
          <w:p w14:paraId="13C99AE3" w14:textId="687A0E61" w:rsidR="005753A9" w:rsidRDefault="005753A9">
            <w:pPr>
              <w:jc w:val="both"/>
              <w:rPr>
                <w:color w:val="000000" w:themeColor="text1"/>
              </w:rPr>
              <w:pPrChange w:id="220" w:author="Stephen Brooks" w:date="2021-10-17T17:07:00Z">
                <w:pPr>
                  <w:ind w:left="582" w:hanging="582"/>
                  <w:jc w:val="both"/>
                </w:pPr>
              </w:pPrChange>
            </w:pPr>
            <w:r>
              <w:rPr>
                <w:color w:val="000000" w:themeColor="text1"/>
              </w:rPr>
              <w:t xml:space="preserve">One of the prime criterions for the selection process is to test </w:t>
            </w:r>
            <w:del w:id="221" w:author="Stephen Brooks" w:date="2021-10-17T16:53:00Z">
              <w:r w:rsidDel="00542031">
                <w:rPr>
                  <w:color w:val="000000" w:themeColor="text1"/>
                </w:rPr>
                <w:delText xml:space="preserve">the </w:delText>
              </w:r>
            </w:del>
            <w:ins w:id="222" w:author="Stephen Brooks" w:date="2021-10-17T16:53:00Z">
              <w:r w:rsidR="00542031">
                <w:rPr>
                  <w:color w:val="000000" w:themeColor="text1"/>
                </w:rPr>
                <w:t xml:space="preserve">for </w:t>
              </w:r>
            </w:ins>
            <w:r>
              <w:rPr>
                <w:color w:val="000000" w:themeColor="text1"/>
              </w:rPr>
              <w:t xml:space="preserve">color-blindness of the participants. The participants must be capable </w:t>
            </w:r>
            <w:del w:id="223" w:author="Stephen Brooks" w:date="2021-10-17T16:53:00Z">
              <w:r w:rsidDel="00542031">
                <w:rPr>
                  <w:color w:val="000000" w:themeColor="text1"/>
                </w:rPr>
                <w:delText>to identify minimum (e.g.: 1 pixel) aberration from the visualized components</w:delText>
              </w:r>
            </w:del>
            <w:ins w:id="224" w:author="Stephen Brooks" w:date="2021-10-17T16:53:00Z">
              <w:r w:rsidR="00542031">
                <w:rPr>
                  <w:color w:val="000000" w:themeColor="text1"/>
                </w:rPr>
                <w:t>to d</w:t>
              </w:r>
            </w:ins>
            <w:ins w:id="225" w:author="Stephen Brooks" w:date="2021-10-17T16:54:00Z">
              <w:r w:rsidR="00542031">
                <w:rPr>
                  <w:color w:val="000000" w:themeColor="text1"/>
                </w:rPr>
                <w:t xml:space="preserve">ecern color in order to </w:t>
              </w:r>
              <w:r w:rsidR="00E4487F">
                <w:rPr>
                  <w:color w:val="000000" w:themeColor="text1"/>
                </w:rPr>
                <w:t>provide meaningful data for the study</w:t>
              </w:r>
            </w:ins>
            <w:r>
              <w:rPr>
                <w:color w:val="000000" w:themeColor="text1"/>
              </w:rPr>
              <w:t>.</w:t>
            </w:r>
            <w:ins w:id="226" w:author="Stephen Brooks" w:date="2021-10-17T16:54:00Z">
              <w:r w:rsidR="00E4487F">
                <w:rPr>
                  <w:color w:val="000000" w:themeColor="text1"/>
                </w:rPr>
                <w:t xml:space="preserve">  </w:t>
              </w:r>
            </w:ins>
            <w:ins w:id="227" w:author="Stephen Brooks" w:date="2021-10-17T16:55:00Z">
              <w:r w:rsidR="00E4487F">
                <w:rPr>
                  <w:color w:val="000000" w:themeColor="text1"/>
                </w:rPr>
                <w:t xml:space="preserve"> </w:t>
              </w:r>
            </w:ins>
          </w:p>
          <w:p w14:paraId="521A7282" w14:textId="77777777" w:rsidR="005753A9" w:rsidDel="00E4487F" w:rsidRDefault="005753A9">
            <w:pPr>
              <w:rPr>
                <w:del w:id="228" w:author="Stephen Brooks" w:date="2021-10-17T16:56:00Z"/>
                <w:color w:val="000000" w:themeColor="text1"/>
              </w:rPr>
              <w:pPrChange w:id="229" w:author="Stephen Brooks" w:date="2021-10-17T17:07:00Z">
                <w:pPr>
                  <w:ind w:left="582" w:hanging="582"/>
                </w:pPr>
              </w:pPrChange>
            </w:pPr>
          </w:p>
          <w:p w14:paraId="4EB18B3B" w14:textId="6ED1FAB5" w:rsidR="00326D58" w:rsidDel="00E4487F" w:rsidRDefault="00326D58">
            <w:pPr>
              <w:jc w:val="both"/>
              <w:rPr>
                <w:del w:id="230" w:author="Stephen Brooks" w:date="2021-10-17T16:56:00Z"/>
                <w:color w:val="000000" w:themeColor="text1"/>
              </w:rPr>
              <w:pPrChange w:id="231" w:author="Stephen Brooks" w:date="2021-10-17T17:07:00Z">
                <w:pPr>
                  <w:ind w:left="582" w:hanging="582"/>
                  <w:jc w:val="both"/>
                </w:pPr>
              </w:pPrChange>
            </w:pPr>
            <w:del w:id="232" w:author="Stephen Brooks" w:date="2021-10-17T16:56:00Z">
              <w:r w:rsidDel="00E4487F">
                <w:rPr>
                  <w:color w:val="000000" w:themeColor="text1"/>
                </w:rPr>
                <w:delText xml:space="preserve">Since the study uses COVID data for the whole world and impacts on different countries varies, there are some simple mathematical formulas </w:delText>
              </w:r>
              <w:r w:rsidR="0095046C" w:rsidDel="00E4487F">
                <w:rPr>
                  <w:color w:val="000000" w:themeColor="text1"/>
                </w:rPr>
                <w:delText xml:space="preserve">which </w:delText>
              </w:r>
              <w:r w:rsidDel="00E4487F">
                <w:rPr>
                  <w:color w:val="000000" w:themeColor="text1"/>
                </w:rPr>
                <w:delText>are used to generat</w:delText>
              </w:r>
              <w:r w:rsidR="0095046C" w:rsidDel="00E4487F">
                <w:rPr>
                  <w:color w:val="000000" w:themeColor="text1"/>
                </w:rPr>
                <w:delText>e data</w:delText>
              </w:r>
              <w:r w:rsidDel="00E4487F">
                <w:rPr>
                  <w:color w:val="000000" w:themeColor="text1"/>
                </w:rPr>
                <w:delText xml:space="preserve"> and </w:delText>
              </w:r>
              <w:r w:rsidR="00A012FC" w:rsidDel="00E4487F">
                <w:rPr>
                  <w:color w:val="000000" w:themeColor="text1"/>
                </w:rPr>
                <w:delText>final</w:delText>
              </w:r>
              <w:r w:rsidR="0095046C" w:rsidDel="00E4487F">
                <w:rPr>
                  <w:color w:val="000000" w:themeColor="text1"/>
                </w:rPr>
                <w:delText>ly</w:delText>
              </w:r>
              <w:r w:rsidR="00A012FC" w:rsidDel="00E4487F">
                <w:rPr>
                  <w:color w:val="000000" w:themeColor="text1"/>
                </w:rPr>
                <w:delText xml:space="preserve"> </w:delText>
              </w:r>
              <w:r w:rsidR="0095046C" w:rsidDel="00E4487F">
                <w:rPr>
                  <w:color w:val="000000" w:themeColor="text1"/>
                </w:rPr>
                <w:delText>presented the outcome</w:delText>
              </w:r>
              <w:r w:rsidR="00A012FC" w:rsidDel="00E4487F">
                <w:rPr>
                  <w:color w:val="000000" w:themeColor="text1"/>
                </w:rPr>
                <w:delText xml:space="preserve"> in the form of charts. So, during scrutiny process we will make sure the participants have enough knowledge about the things e.g.: finding the maximum aberrated country from the bubble chart.</w:delText>
              </w:r>
            </w:del>
          </w:p>
          <w:p w14:paraId="58FE25B2" w14:textId="77777777" w:rsidR="00B708BC" w:rsidRDefault="00B708BC">
            <w:pPr>
              <w:jc w:val="both"/>
              <w:rPr>
                <w:color w:val="000000" w:themeColor="text1"/>
              </w:rPr>
              <w:pPrChange w:id="233" w:author="Stephen Brooks" w:date="2021-10-17T17:07:00Z">
                <w:pPr>
                  <w:ind w:left="582" w:hanging="582"/>
                  <w:jc w:val="both"/>
                </w:pPr>
              </w:pPrChange>
            </w:pPr>
          </w:p>
          <w:p w14:paraId="3D23F504" w14:textId="1451E0C8" w:rsidR="00A012FC" w:rsidRDefault="00E4487F">
            <w:pPr>
              <w:jc w:val="both"/>
              <w:rPr>
                <w:color w:val="000000" w:themeColor="text1"/>
              </w:rPr>
              <w:pPrChange w:id="234" w:author="Stephen Brooks" w:date="2021-10-17T17:07:00Z">
                <w:pPr>
                  <w:ind w:left="582" w:hanging="582"/>
                  <w:jc w:val="both"/>
                </w:pPr>
              </w:pPrChange>
            </w:pPr>
            <w:ins w:id="235" w:author="Stephen Brooks" w:date="2021-10-17T16:56:00Z">
              <w:r>
                <w:rPr>
                  <w:color w:val="000000" w:themeColor="text1"/>
                </w:rPr>
                <w:t xml:space="preserve">The study population will be at least post-secondary students or professionals who have some degree of computer experience as a user of applications. </w:t>
              </w:r>
            </w:ins>
            <w:r w:rsidR="00B708BC">
              <w:rPr>
                <w:color w:val="000000" w:themeColor="text1"/>
              </w:rPr>
              <w:t xml:space="preserve">In </w:t>
            </w:r>
            <w:del w:id="236" w:author="Stephen Brooks" w:date="2021-10-17T16:56:00Z">
              <w:r w:rsidR="00B708BC" w:rsidDel="00E4487F">
                <w:rPr>
                  <w:color w:val="000000" w:themeColor="text1"/>
                </w:rPr>
                <w:delText xml:space="preserve">addition </w:delText>
              </w:r>
            </w:del>
            <w:ins w:id="237" w:author="Stephen Brooks" w:date="2021-10-17T16:56:00Z">
              <w:r>
                <w:rPr>
                  <w:color w:val="000000" w:themeColor="text1"/>
                </w:rPr>
                <w:t>particular</w:t>
              </w:r>
            </w:ins>
            <w:del w:id="238" w:author="Stephen Brooks" w:date="2021-10-17T16:56:00Z">
              <w:r w:rsidR="00B708BC" w:rsidDel="00E4487F">
                <w:rPr>
                  <w:color w:val="000000" w:themeColor="text1"/>
                </w:rPr>
                <w:delText>to those</w:delText>
              </w:r>
            </w:del>
            <w:r w:rsidR="00B708BC">
              <w:rPr>
                <w:color w:val="000000" w:themeColor="text1"/>
              </w:rPr>
              <w:t xml:space="preserve">, they must have </w:t>
            </w:r>
            <w:del w:id="239" w:author="Stephen Brooks" w:date="2021-10-17T16:56:00Z">
              <w:r w:rsidR="00B708BC" w:rsidDel="00E4487F">
                <w:rPr>
                  <w:color w:val="000000" w:themeColor="text1"/>
                </w:rPr>
                <w:delText xml:space="preserve">proper </w:delText>
              </w:r>
            </w:del>
            <w:ins w:id="240" w:author="Stephen Brooks" w:date="2021-10-17T16:56:00Z">
              <w:r>
                <w:rPr>
                  <w:color w:val="000000" w:themeColor="text1"/>
                </w:rPr>
                <w:t xml:space="preserve">some </w:t>
              </w:r>
            </w:ins>
            <w:r w:rsidR="00B708BC">
              <w:rPr>
                <w:color w:val="000000" w:themeColor="text1"/>
              </w:rPr>
              <w:t xml:space="preserve">knowledge </w:t>
            </w:r>
            <w:del w:id="241" w:author="Stephen Brooks" w:date="2021-10-17T16:56:00Z">
              <w:r w:rsidR="00B708BC" w:rsidDel="00E4487F">
                <w:rPr>
                  <w:color w:val="000000" w:themeColor="text1"/>
                </w:rPr>
                <w:delText xml:space="preserve">on </w:delText>
              </w:r>
            </w:del>
            <w:ins w:id="242" w:author="Stephen Brooks" w:date="2021-10-17T16:56:00Z">
              <w:r>
                <w:rPr>
                  <w:color w:val="000000" w:themeColor="text1"/>
                </w:rPr>
                <w:t xml:space="preserve">of </w:t>
              </w:r>
            </w:ins>
            <w:r w:rsidR="00B708BC">
              <w:rPr>
                <w:color w:val="000000" w:themeColor="text1"/>
              </w:rPr>
              <w:t xml:space="preserve">how to use </w:t>
            </w:r>
            <w:ins w:id="243" w:author="Stephen Brooks" w:date="2021-10-17T16:56:00Z">
              <w:r>
                <w:rPr>
                  <w:color w:val="000000" w:themeColor="text1"/>
                </w:rPr>
                <w:t xml:space="preserve">the </w:t>
              </w:r>
            </w:ins>
            <w:r w:rsidR="00B708BC">
              <w:rPr>
                <w:color w:val="000000" w:themeColor="text1"/>
              </w:rPr>
              <w:t xml:space="preserve">internet because the </w:t>
            </w:r>
            <w:del w:id="244" w:author="Stephen Brooks" w:date="2021-10-17T16:56:00Z">
              <w:r w:rsidR="00B708BC" w:rsidDel="00E4487F">
                <w:rPr>
                  <w:color w:val="000000" w:themeColor="text1"/>
                </w:rPr>
                <w:delText xml:space="preserve">entire </w:delText>
              </w:r>
            </w:del>
            <w:r w:rsidR="00B708BC">
              <w:rPr>
                <w:color w:val="000000" w:themeColor="text1"/>
              </w:rPr>
              <w:t xml:space="preserve">study will be conducted online. The study program will be deployed </w:t>
            </w:r>
            <w:del w:id="245" w:author="Stephen Brooks" w:date="2021-10-17T16:56:00Z">
              <w:r w:rsidR="00B708BC" w:rsidDel="00E4487F">
                <w:rPr>
                  <w:color w:val="000000" w:themeColor="text1"/>
                </w:rPr>
                <w:delText xml:space="preserve">in </w:delText>
              </w:r>
            </w:del>
            <w:ins w:id="246" w:author="Stephen Brooks" w:date="2021-10-17T16:56:00Z">
              <w:r>
                <w:rPr>
                  <w:color w:val="000000" w:themeColor="text1"/>
                </w:rPr>
                <w:t xml:space="preserve">on </w:t>
              </w:r>
            </w:ins>
            <w:r w:rsidR="00B708BC">
              <w:rPr>
                <w:color w:val="000000" w:themeColor="text1"/>
              </w:rPr>
              <w:t xml:space="preserve">a server and participants need to make sure they have internet connection </w:t>
            </w:r>
            <w:del w:id="247" w:author="Stephen Brooks" w:date="2021-10-17T16:57:00Z">
              <w:r w:rsidR="00B708BC" w:rsidDel="00E4487F">
                <w:rPr>
                  <w:color w:val="000000" w:themeColor="text1"/>
                </w:rPr>
                <w:delText xml:space="preserve">in </w:delText>
              </w:r>
            </w:del>
            <w:ins w:id="248" w:author="Stephen Brooks" w:date="2021-10-17T16:57:00Z">
              <w:r>
                <w:rPr>
                  <w:color w:val="000000" w:themeColor="text1"/>
                </w:rPr>
                <w:t xml:space="preserve">with </w:t>
              </w:r>
            </w:ins>
            <w:r w:rsidR="00B708BC">
              <w:rPr>
                <w:color w:val="000000" w:themeColor="text1"/>
              </w:rPr>
              <w:t>their computer</w:t>
            </w:r>
            <w:ins w:id="249" w:author="Stephen Brooks" w:date="2021-10-17T16:57:00Z">
              <w:r>
                <w:rPr>
                  <w:color w:val="000000" w:themeColor="text1"/>
                </w:rPr>
                <w:t xml:space="preserve"> or </w:t>
              </w:r>
            </w:ins>
            <w:del w:id="250" w:author="Stephen Brooks" w:date="2021-10-17T16:57:00Z">
              <w:r w:rsidR="00B708BC" w:rsidDel="00E4487F">
                <w:rPr>
                  <w:color w:val="000000" w:themeColor="text1"/>
                </w:rPr>
                <w:delText>/</w:delText>
              </w:r>
            </w:del>
            <w:r w:rsidR="00B708BC">
              <w:rPr>
                <w:color w:val="000000" w:themeColor="text1"/>
              </w:rPr>
              <w:t>laptop, and they can access and use it</w:t>
            </w:r>
            <w:r w:rsidR="0095046C">
              <w:rPr>
                <w:color w:val="000000" w:themeColor="text1"/>
              </w:rPr>
              <w:t xml:space="preserve"> through their own browser.</w:t>
            </w:r>
          </w:p>
          <w:p w14:paraId="3FEA581B" w14:textId="77777777" w:rsidR="00B708BC" w:rsidRDefault="00B708BC">
            <w:pPr>
              <w:jc w:val="both"/>
              <w:rPr>
                <w:color w:val="000000" w:themeColor="text1"/>
              </w:rPr>
              <w:pPrChange w:id="251" w:author="Stephen Brooks" w:date="2021-10-17T17:07:00Z">
                <w:pPr>
                  <w:ind w:left="582" w:hanging="582"/>
                  <w:jc w:val="both"/>
                </w:pPr>
              </w:pPrChange>
            </w:pPr>
          </w:p>
          <w:p w14:paraId="53B8FE27" w14:textId="3A410BE9" w:rsidR="00703AEB" w:rsidRDefault="00A012FC" w:rsidP="00703AEB">
            <w:pPr>
              <w:rPr>
                <w:ins w:id="252" w:author="Rashid Islam" w:date="2021-10-26T08:33:00Z"/>
              </w:rPr>
            </w:pPr>
            <w:r w:rsidRPr="00E4487F">
              <w:rPr>
                <w:color w:val="FF0000"/>
                <w:rPrChange w:id="253" w:author="Stephen Brooks" w:date="2021-10-17T17:01:00Z">
                  <w:rPr>
                    <w:color w:val="000000" w:themeColor="text1"/>
                  </w:rPr>
                </w:rPrChange>
              </w:rPr>
              <w:t>Primarily, we have decided to pick</w:t>
            </w:r>
            <w:r w:rsidR="00B708BC" w:rsidRPr="00E4487F">
              <w:rPr>
                <w:color w:val="FF0000"/>
                <w:rPrChange w:id="254" w:author="Stephen Brooks" w:date="2021-10-17T17:01:00Z">
                  <w:rPr>
                    <w:color w:val="000000" w:themeColor="text1"/>
                  </w:rPr>
                </w:rPrChange>
              </w:rPr>
              <w:t>-</w:t>
            </w:r>
            <w:r w:rsidRPr="00E4487F">
              <w:rPr>
                <w:color w:val="FF0000"/>
                <w:rPrChange w:id="255" w:author="Stephen Brooks" w:date="2021-10-17T17:01:00Z">
                  <w:rPr>
                    <w:color w:val="000000" w:themeColor="text1"/>
                  </w:rPr>
                </w:rPrChange>
              </w:rPr>
              <w:t xml:space="preserve">up </w:t>
            </w:r>
            <w:r w:rsidR="00B708BC" w:rsidRPr="00E4487F">
              <w:rPr>
                <w:color w:val="FF0000"/>
                <w:rPrChange w:id="256" w:author="Stephen Brooks" w:date="2021-10-17T17:01:00Z">
                  <w:rPr>
                    <w:color w:val="000000" w:themeColor="text1"/>
                  </w:rPr>
                </w:rPrChange>
              </w:rPr>
              <w:t xml:space="preserve">around </w:t>
            </w:r>
            <w:del w:id="257" w:author="Rashid Islam" w:date="2021-10-26T08:16:00Z">
              <w:r w:rsidRPr="00E4487F" w:rsidDel="00703AEB">
                <w:rPr>
                  <w:color w:val="FF0000"/>
                  <w:rPrChange w:id="258" w:author="Stephen Brooks" w:date="2021-10-17T17:01:00Z">
                    <w:rPr>
                      <w:color w:val="000000" w:themeColor="text1"/>
                    </w:rPr>
                  </w:rPrChange>
                </w:rPr>
                <w:delText>10-15</w:delText>
              </w:r>
            </w:del>
            <w:ins w:id="259" w:author="Rashid Islam" w:date="2021-10-26T08:16:00Z">
              <w:r w:rsidR="00703AEB">
                <w:rPr>
                  <w:color w:val="FF0000"/>
                </w:rPr>
                <w:t>20</w:t>
              </w:r>
            </w:ins>
            <w:r w:rsidRPr="00E4487F">
              <w:rPr>
                <w:color w:val="FF0000"/>
                <w:rPrChange w:id="260" w:author="Stephen Brooks" w:date="2021-10-17T17:01:00Z">
                  <w:rPr>
                    <w:color w:val="000000" w:themeColor="text1"/>
                  </w:rPr>
                </w:rPrChange>
              </w:rPr>
              <w:t xml:space="preserve"> participants for our study. </w:t>
            </w:r>
            <w:ins w:id="261" w:author="Rashid Islam" w:date="2021-10-26T08:18:00Z">
              <w:r w:rsidR="00703AEB">
                <w:rPr>
                  <w:rFonts w:ascii="Times" w:hAnsi="Times"/>
                  <w:color w:val="000000"/>
                  <w:sz w:val="27"/>
                  <w:szCs w:val="27"/>
                </w:rPr>
                <w:t>Within-subjects design is preferred here because fewer participants are needed in a within-subjects design since each participant is tested on all levels of a factor.  Although more testing is required for each participant, there is an advantage in having fewer participants overall, since recruiting, scheduling, briefing, demonstrating, practicing, and so on, are easier if there are fewer participants.</w:t>
              </w:r>
            </w:ins>
            <w:ins w:id="262" w:author="Rashid Islam" w:date="2021-10-26T08:33:00Z">
              <w:r w:rsidR="00703AEB">
                <w:rPr>
                  <w:rFonts w:ascii="Times" w:hAnsi="Times"/>
                  <w:color w:val="000000"/>
                  <w:sz w:val="27"/>
                  <w:szCs w:val="27"/>
                </w:rPr>
                <w:t xml:space="preserve"> Another advantage of a within-subjects design is that there is less variance due to </w:t>
              </w:r>
              <w:r w:rsidR="00703AEB">
                <w:rPr>
                  <w:rFonts w:ascii="Times" w:hAnsi="Times"/>
                  <w:i/>
                  <w:iCs/>
                  <w:color w:val="000000"/>
                  <w:sz w:val="27"/>
                  <w:szCs w:val="27"/>
                </w:rPr>
                <w:t xml:space="preserve">participant disposition. </w:t>
              </w:r>
              <w:r w:rsidR="00703AEB">
                <w:rPr>
                  <w:rFonts w:ascii="Times" w:hAnsi="Times"/>
                  <w:color w:val="000000"/>
                  <w:sz w:val="27"/>
                  <w:szCs w:val="27"/>
                </w:rPr>
                <w:t xml:space="preserve">This is beneficial because the variability in measurements is more likely due to differences among conditions than to </w:t>
              </w:r>
            </w:ins>
            <w:ins w:id="263" w:author="Rashid Islam" w:date="2021-10-26T08:34:00Z">
              <w:r w:rsidR="00BA6821">
                <w:rPr>
                  <w:rFonts w:ascii="Times" w:hAnsi="Times"/>
                  <w:color w:val="000000"/>
                  <w:sz w:val="27"/>
                  <w:szCs w:val="27"/>
                </w:rPr>
                <w:t>behavioral</w:t>
              </w:r>
            </w:ins>
            <w:ins w:id="264" w:author="Rashid Islam" w:date="2021-10-26T08:33:00Z">
              <w:r w:rsidR="00703AEB">
                <w:rPr>
                  <w:rFonts w:ascii="Times" w:hAnsi="Times"/>
                  <w:color w:val="000000"/>
                  <w:sz w:val="27"/>
                  <w:szCs w:val="27"/>
                </w:rPr>
                <w:t xml:space="preserve"> differences between participants</w:t>
              </w:r>
              <w:r w:rsidR="00BA6821">
                <w:rPr>
                  <w:rFonts w:ascii="Times" w:hAnsi="Times"/>
                  <w:color w:val="000000"/>
                  <w:sz w:val="27"/>
                  <w:szCs w:val="27"/>
                </w:rPr>
                <w:t>.</w:t>
              </w:r>
            </w:ins>
          </w:p>
          <w:p w14:paraId="329D0E62" w14:textId="553F1A66" w:rsidR="00703AEB" w:rsidRPr="00D95BF5" w:rsidRDefault="00703AEB">
            <w:pPr>
              <w:rPr>
                <w:ins w:id="265" w:author="Rashid Islam" w:date="2021-10-26T08:18:00Z"/>
                <w:rFonts w:ascii="Times" w:hAnsi="Times"/>
                <w:i/>
                <w:iCs/>
                <w:color w:val="000000"/>
                <w:sz w:val="27"/>
                <w:szCs w:val="27"/>
                <w:rPrChange w:id="266" w:author="Rashid Islam" w:date="2021-10-27T19:25:00Z">
                  <w:rPr>
                    <w:ins w:id="267" w:author="Rashid Islam" w:date="2021-10-26T08:18:00Z"/>
                    <w:rFonts w:ascii="Times" w:hAnsi="Times"/>
                    <w:color w:val="000000"/>
                    <w:sz w:val="27"/>
                    <w:szCs w:val="27"/>
                  </w:rPr>
                </w:rPrChange>
              </w:rPr>
              <w:pPrChange w:id="268" w:author="Rashid Islam" w:date="2021-10-27T19:25:00Z">
                <w:pPr>
                  <w:pStyle w:val="NormalWeb"/>
                </w:pPr>
              </w:pPrChange>
            </w:pPr>
          </w:p>
          <w:p w14:paraId="4E3D958D" w14:textId="77777777" w:rsidR="00703AEB" w:rsidRDefault="00703AEB" w:rsidP="00703AEB">
            <w:pPr>
              <w:rPr>
                <w:ins w:id="269" w:author="Rashid Islam" w:date="2021-10-26T08:18:00Z"/>
              </w:rPr>
            </w:pPr>
          </w:p>
          <w:p w14:paraId="31D29D63" w14:textId="078D7241" w:rsidR="00E4487F" w:rsidRDefault="00A012FC">
            <w:pPr>
              <w:jc w:val="both"/>
              <w:rPr>
                <w:color w:val="FF0000"/>
                <w:sz w:val="40"/>
                <w:szCs w:val="40"/>
              </w:rPr>
            </w:pPr>
            <w:r w:rsidRPr="00E4487F">
              <w:rPr>
                <w:color w:val="FF0000"/>
                <w:rPrChange w:id="270" w:author="Stephen Brooks" w:date="2021-10-17T17:01:00Z">
                  <w:rPr>
                    <w:color w:val="000000" w:themeColor="text1"/>
                  </w:rPr>
                </w:rPrChange>
              </w:rPr>
              <w:t>It can be changed later based on the demand of the situation.</w:t>
            </w:r>
            <w:ins w:id="271" w:author="Stephen Brooks" w:date="2021-10-17T17:01:00Z">
              <w:r w:rsidR="00E4487F">
                <w:rPr>
                  <w:color w:val="FF0000"/>
                </w:rPr>
                <w:t xml:space="preserve">  </w:t>
              </w:r>
            </w:ins>
            <w:ins w:id="272" w:author="Stephen Brooks" w:date="2021-10-17T17:07:00Z">
              <w:r w:rsidR="00BA081D">
                <w:rPr>
                  <w:color w:val="FF0000"/>
                </w:rPr>
                <w:t xml:space="preserve"> </w:t>
              </w:r>
            </w:ins>
            <w:ins w:id="273" w:author="Stephen Brooks" w:date="2021-10-17T17:02:00Z">
              <w:r w:rsidR="00E4487F" w:rsidRPr="0099263B">
                <w:rPr>
                  <w:color w:val="FF0000"/>
                  <w:sz w:val="40"/>
                  <w:szCs w:val="40"/>
                  <w:rPrChange w:id="274" w:author="Rashid Islam" w:date="2021-10-24T10:37:00Z">
                    <w:rPr>
                      <w:color w:val="FF0000"/>
                    </w:rPr>
                  </w:rPrChange>
                </w:rPr>
                <w:t xml:space="preserve">&lt;HOW MANY CONDITIONS?  </w:t>
              </w:r>
            </w:ins>
            <w:ins w:id="275" w:author="Stephen Brooks" w:date="2021-10-17T17:12:00Z">
              <w:r w:rsidR="00BA081D" w:rsidRPr="0099263B">
                <w:rPr>
                  <w:color w:val="FF0000"/>
                  <w:sz w:val="40"/>
                  <w:szCs w:val="40"/>
                  <w:rPrChange w:id="276" w:author="Rashid Islam" w:date="2021-10-24T10:37:00Z">
                    <w:rPr>
                      <w:color w:val="FF0000"/>
                    </w:rPr>
                  </w:rPrChange>
                </w:rPr>
                <w:t xml:space="preserve">NEED </w:t>
              </w:r>
            </w:ins>
            <w:ins w:id="277" w:author="Stephen Brooks" w:date="2021-10-17T17:02:00Z">
              <w:r w:rsidR="00E4487F" w:rsidRPr="0099263B">
                <w:rPr>
                  <w:color w:val="FF0000"/>
                  <w:sz w:val="40"/>
                  <w:szCs w:val="40"/>
                  <w:rPrChange w:id="278" w:author="Rashid Islam" w:date="2021-10-24T10:37:00Z">
                    <w:rPr>
                      <w:color w:val="FF0000"/>
                    </w:rPr>
                  </w:rPrChange>
                </w:rPr>
                <w:t>COUNTER BALANCING</w:t>
              </w:r>
            </w:ins>
            <w:ins w:id="279" w:author="Stephen Brooks" w:date="2021-10-17T17:12:00Z">
              <w:r w:rsidR="00BA081D" w:rsidRPr="0099263B">
                <w:rPr>
                  <w:color w:val="FF0000"/>
                  <w:sz w:val="40"/>
                  <w:szCs w:val="40"/>
                  <w:rPrChange w:id="280" w:author="Rashid Islam" w:date="2021-10-24T10:37:00Z">
                    <w:rPr>
                      <w:color w:val="FF0000"/>
                    </w:rPr>
                  </w:rPrChange>
                </w:rPr>
                <w:t>?</w:t>
              </w:r>
            </w:ins>
            <w:ins w:id="281" w:author="Stephen Brooks" w:date="2021-10-17T17:02:00Z">
              <w:r w:rsidR="00E4487F" w:rsidRPr="0099263B">
                <w:rPr>
                  <w:color w:val="FF0000"/>
                  <w:sz w:val="40"/>
                  <w:szCs w:val="40"/>
                  <w:rPrChange w:id="282" w:author="Rashid Islam" w:date="2021-10-24T10:37:00Z">
                    <w:rPr>
                      <w:color w:val="FF0000"/>
                    </w:rPr>
                  </w:rPrChange>
                </w:rPr>
                <w:t>&gt;</w:t>
              </w:r>
            </w:ins>
          </w:p>
          <w:p w14:paraId="5864DA0A" w14:textId="0599DDA9" w:rsidR="009565E5" w:rsidRPr="0099263B" w:rsidRDefault="009565E5" w:rsidP="009565E5">
            <w:pPr>
              <w:jc w:val="both"/>
              <w:rPr>
                <w:ins w:id="283" w:author="Stephen Brooks" w:date="2021-10-17T16:57:00Z"/>
                <w:color w:val="FF0000"/>
                <w:sz w:val="40"/>
                <w:szCs w:val="40"/>
                <w:rPrChange w:id="284" w:author="Rashid Islam" w:date="2021-10-24T10:37:00Z">
                  <w:rPr>
                    <w:ins w:id="285" w:author="Stephen Brooks" w:date="2021-10-17T16:57:00Z"/>
                    <w:color w:val="000000" w:themeColor="text1"/>
                  </w:rPr>
                </w:rPrChange>
              </w:rPr>
            </w:pPr>
            <w:r>
              <w:rPr>
                <w:color w:val="FF0000"/>
                <w:sz w:val="40"/>
                <w:szCs w:val="40"/>
              </w:rPr>
              <w:t>No, we do not need counter-balancing, because we have various kinds features</w:t>
            </w:r>
            <w:r w:rsidR="00581E88">
              <w:rPr>
                <w:color w:val="FF0000"/>
                <w:sz w:val="40"/>
                <w:szCs w:val="40"/>
              </w:rPr>
              <w:t>,</w:t>
            </w:r>
            <w:r>
              <w:rPr>
                <w:color w:val="FF0000"/>
                <w:sz w:val="40"/>
                <w:szCs w:val="40"/>
              </w:rPr>
              <w:t xml:space="preserve"> so we will start from simple to complex but if we present them in reverse order then participant will </w:t>
            </w:r>
            <w:r w:rsidR="001139A6">
              <w:rPr>
                <w:color w:val="FF0000"/>
                <w:sz w:val="40"/>
                <w:szCs w:val="40"/>
              </w:rPr>
              <w:t>face difficulty to understand and will lose interest to proceed</w:t>
            </w:r>
            <w:r>
              <w:rPr>
                <w:color w:val="FF0000"/>
                <w:sz w:val="40"/>
                <w:szCs w:val="40"/>
              </w:rPr>
              <w:t xml:space="preserve">. </w:t>
            </w:r>
          </w:p>
          <w:p w14:paraId="7FBC4DE7" w14:textId="24290EFB" w:rsidR="00E4487F" w:rsidRPr="004C1200" w:rsidRDefault="00E4487F" w:rsidP="00A012FC">
            <w:pPr>
              <w:ind w:left="582" w:hanging="582"/>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5658792C" w:rsidR="00E4487F" w:rsidRDefault="00A012FC" w:rsidP="00A75852">
            <w:pPr>
              <w:jc w:val="both"/>
              <w:rPr>
                <w:ins w:id="286" w:author="Stephen Brooks" w:date="2021-10-17T17:04:00Z"/>
              </w:rPr>
            </w:pPr>
            <w:r>
              <w:t xml:space="preserve">Recruitment will be conducted by the primary researcher with the close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del w:id="287" w:author="Stephen Brooks" w:date="2021-10-17T17:04:00Z">
              <w:r w:rsidR="00A75852" w:rsidDel="00BA081D">
                <w:delText>or over phone or social networking sites like Facebook, Twitter and LinkedIn</w:delText>
              </w:r>
            </w:del>
            <w:ins w:id="288" w:author="Stephen Brooks" w:date="2021-10-17T17:04:00Z">
              <w:r w:rsidR="00BA081D">
                <w:t>and digital messaging boards</w:t>
              </w:r>
            </w:ins>
            <w:r w:rsidR="00A75852">
              <w:t>.</w:t>
            </w:r>
            <w:ins w:id="289" w:author="Stephen Brooks" w:date="2021-10-17T17:03:00Z">
              <w:r w:rsidR="00E4487F">
                <w:t xml:space="preserve">   P</w:t>
              </w:r>
              <w:r w:rsidR="00E4487F" w:rsidRPr="00E4487F">
                <w:t xml:space="preserve">articipants will </w:t>
              </w:r>
              <w:r w:rsidR="00E4487F">
                <w:t xml:space="preserve">initially </w:t>
              </w:r>
              <w:r w:rsidR="00E4487F" w:rsidRPr="00E4487F">
                <w:t>be recruited through</w:t>
              </w:r>
            </w:ins>
            <w:ins w:id="290" w:author="Stephen Brooks" w:date="2021-10-17T17:04:00Z">
              <w:r w:rsidR="00BA081D">
                <w:t xml:space="preserve"> Dalhousie’s</w:t>
              </w:r>
            </w:ins>
            <w:ins w:id="291" w:author="Stephen Brooks" w:date="2021-10-17T17:03:00Z">
              <w:r w:rsidR="00E4487F" w:rsidRPr="00E4487F">
                <w:t xml:space="preserve"> digital message boards, including Notice Digest (notice.digest@dal.ca), the Computer Science Mailing List (cs.all@dal.ca) and the Dal Students emails (dalstudent@dal.ca) and physical bulletin boards on campus. </w:t>
              </w:r>
            </w:ins>
            <w:ins w:id="292" w:author="Stephen Brooks" w:date="2021-10-17T17:05:00Z">
              <w:r w:rsidR="00BA081D">
                <w:t xml:space="preserve">If </w:t>
              </w:r>
              <w:del w:id="293" w:author="Rashid Islam" w:date="2021-10-25T06:14:00Z">
                <w:r w:rsidR="00BA081D" w:rsidDel="001857DC">
                  <w:delText>necessary</w:delText>
                </w:r>
              </w:del>
            </w:ins>
            <w:ins w:id="294" w:author="Rashid Islam" w:date="2021-10-25T06:14:00Z">
              <w:r w:rsidR="001857DC">
                <w:t>necessary,</w:t>
              </w:r>
            </w:ins>
            <w:ins w:id="295" w:author="Stephen Brooks" w:date="2021-10-17T17:05:00Z">
              <w:r w:rsidR="00BA081D">
                <w:t xml:space="preserve"> </w:t>
              </w:r>
              <w:r w:rsidR="00BA081D">
                <w:lastRenderedPageBreak/>
                <w:t>further recruits will be sought from similar message boards at other Canadian universities as well as message boards used in the dat</w:t>
              </w:r>
            </w:ins>
            <w:ins w:id="296" w:author="Stephen Brooks" w:date="2021-10-17T17:06:00Z">
              <w:r w:rsidR="00BA081D">
                <w:t xml:space="preserve">a visualization community.   </w:t>
              </w:r>
            </w:ins>
            <w:ins w:id="297" w:author="Stephen Brooks" w:date="2021-10-17T17:03:00Z">
              <w:r w:rsidR="00E4487F" w:rsidRPr="00E4487F">
                <w:t xml:space="preserve">For all monitored email lists and bulletin boards, permission will be obtained beforehand. </w:t>
              </w:r>
            </w:ins>
          </w:p>
          <w:p w14:paraId="6CB52880" w14:textId="7CDFAFBB" w:rsidR="00BA081D" w:rsidRDefault="00BA081D" w:rsidP="00A75852">
            <w:pPr>
              <w:jc w:val="both"/>
              <w:rPr>
                <w:ins w:id="298" w:author="Stephen Brooks" w:date="2021-10-17T17:06:00Z"/>
                <w:color w:val="FF0000"/>
              </w:rPr>
            </w:pPr>
          </w:p>
          <w:p w14:paraId="2C65953E" w14:textId="1FB92CBB" w:rsidR="00BA081D" w:rsidRPr="00E4487F" w:rsidRDefault="00BA081D" w:rsidP="00A75852">
            <w:pPr>
              <w:jc w:val="both"/>
              <w:rPr>
                <w:color w:val="FF0000"/>
                <w:rPrChange w:id="299" w:author="Stephen Brooks" w:date="2021-10-17T17:04:00Z">
                  <w:rPr/>
                </w:rPrChange>
              </w:rPr>
            </w:pPr>
            <w:ins w:id="300" w:author="Stephen Brooks" w:date="2021-10-17T17:06:00Z">
              <w:r w:rsidRPr="00BA081D">
                <w:rPr>
                  <w:color w:val="000000" w:themeColor="text1"/>
                  <w:rPrChange w:id="301" w:author="Stephen Brooks" w:date="2021-10-17T17:06:00Z">
                    <w:rPr>
                      <w:color w:val="FF0000"/>
                    </w:rPr>
                  </w:rPrChange>
                </w:rPr>
                <w:t xml:space="preserve">When potential participants respond to the recruitment notice, we will email them the inclusion criteria (English fluency, experience with </w:t>
              </w:r>
              <w:r>
                <w:rPr>
                  <w:color w:val="000000" w:themeColor="text1"/>
                </w:rPr>
                <w:t>computers</w:t>
              </w:r>
              <w:r w:rsidRPr="00BA081D">
                <w:rPr>
                  <w:color w:val="000000" w:themeColor="text1"/>
                  <w:rPrChange w:id="302" w:author="Stephen Brooks" w:date="2021-10-17T17:06:00Z">
                    <w:rPr>
                      <w:color w:val="FF0000"/>
                    </w:rPr>
                  </w:rPrChange>
                </w:rPr>
                <w:t>, not color-blind) to assure that they meet the inclusion criteria.</w:t>
              </w:r>
              <w:r w:rsidRPr="00BA081D">
                <w:rPr>
                  <w:color w:val="FF0000"/>
                </w:rPr>
                <w:t xml:space="preserve"> </w:t>
              </w:r>
              <w:r w:rsidRPr="001857DC">
                <w:rPr>
                  <w:color w:val="00B050"/>
                  <w:rPrChange w:id="303" w:author="Rashid Islam" w:date="2021-10-25T06:13:00Z">
                    <w:rPr>
                      <w:color w:val="FF0000"/>
                    </w:rPr>
                  </w:rPrChange>
                </w:rPr>
                <w:t xml:space="preserve">The screening email is given in Appendix </w:t>
              </w:r>
            </w:ins>
            <w:ins w:id="304" w:author="Stephen Brooks" w:date="2021-10-17T18:38:00Z">
              <w:del w:id="305" w:author="Rashid Islam" w:date="2021-10-25T06:13:00Z">
                <w:r w:rsidR="00403FA6" w:rsidRPr="001857DC" w:rsidDel="001857DC">
                  <w:rPr>
                    <w:color w:val="00B050"/>
                    <w:rPrChange w:id="306" w:author="Rashid Islam" w:date="2021-10-25T06:13:00Z">
                      <w:rPr>
                        <w:color w:val="FF0000"/>
                      </w:rPr>
                    </w:rPrChange>
                  </w:rPr>
                  <w:delText>?</w:delText>
                </w:r>
              </w:del>
            </w:ins>
            <w:ins w:id="307" w:author="Rashid Islam" w:date="2021-10-25T06:13:00Z">
              <w:r w:rsidR="001857DC" w:rsidRPr="001857DC">
                <w:rPr>
                  <w:color w:val="00B050"/>
                  <w:rPrChange w:id="308" w:author="Rashid Islam" w:date="2021-10-25T06:13:00Z">
                    <w:rPr>
                      <w:color w:val="00B050"/>
                      <w:sz w:val="40"/>
                      <w:szCs w:val="40"/>
                    </w:rPr>
                  </w:rPrChange>
                </w:rPr>
                <w:t>B</w:t>
              </w:r>
            </w:ins>
            <w:ins w:id="309" w:author="Stephen Brooks" w:date="2021-10-17T17:06:00Z">
              <w:r w:rsidRPr="001857DC">
                <w:rPr>
                  <w:color w:val="00B050"/>
                  <w:rPrChange w:id="310" w:author="Rashid Islam" w:date="2021-10-25T06:13:00Z">
                    <w:rPr>
                      <w:color w:val="FF0000"/>
                    </w:rPr>
                  </w:rPrChange>
                </w:rPr>
                <w:t>.</w:t>
              </w:r>
            </w:ins>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lastRenderedPageBreak/>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(e.g.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596C8329" w14:textId="2E284653" w:rsidR="006003D1" w:rsidRPr="00046004" w:rsidRDefault="006003D1" w:rsidP="006003D1">
            <w:pPr>
              <w:pStyle w:val="NormalWeb"/>
              <w:shd w:val="clear" w:color="auto" w:fill="FFFFFF"/>
              <w:rPr>
                <w:rFonts w:ascii="Times" w:hAnsi="Times"/>
                <w:sz w:val="24"/>
              </w:rPr>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44F8C58" w14:textId="77777777" w:rsidR="001C7966" w:rsidRPr="00046004" w:rsidRDefault="001C7966" w:rsidP="00E07F60">
            <w:pPr>
              <w:ind w:left="484" w:hanging="283"/>
              <w:rPr>
                <w:rFonts w:ascii="Times" w:hAnsi="Times"/>
              </w:rPr>
            </w:pPr>
          </w:p>
          <w:p w14:paraId="6BDD8184" w14:textId="0F8473F1" w:rsidR="005E4117" w:rsidRPr="00046004" w:rsidRDefault="001C7966" w:rsidP="001C7966">
            <w:pPr>
              <w:rPr>
                <w:rFonts w:ascii="Times" w:hAnsi="Times"/>
              </w:rPr>
            </w:pPr>
            <w:r w:rsidRPr="00046004">
              <w:rPr>
                <w:rFonts w:ascii="Times" w:hAnsi="Times"/>
              </w:rPr>
              <w:t xml:space="preserve">[ </w:t>
            </w:r>
            <w:r w:rsidR="006003D1" w:rsidRPr="00046004">
              <w:rPr>
                <w:rFonts w:ascii="Times" w:hAnsi="Times"/>
              </w:rPr>
              <w:t>X</w:t>
            </w:r>
            <w:r w:rsidRPr="00046004">
              <w:rPr>
                <w:rFonts w:ascii="Times" w:hAnsi="Times"/>
              </w:rPr>
              <w:t xml:space="preserve"> ]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63F0D" w:rsidRPr="00046004">
              <w:rPr>
                <w:rFonts w:ascii="Times" w:hAnsi="Times"/>
              </w:rPr>
              <w:t>).</w:t>
            </w:r>
          </w:p>
          <w:p w14:paraId="2E414CDD" w14:textId="77777777" w:rsidR="00FA2C8B" w:rsidRDefault="00FA2C8B" w:rsidP="00486F24">
            <w:pPr>
              <w:rPr>
                <w:ins w:id="311" w:author="Stephen Brooks" w:date="2021-10-17T17:13:00Z"/>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rPr>
                <w:ins w:id="312" w:author="Stephen Brooks" w:date="2021-10-17T17:15:00Z"/>
              </w:rPr>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rPr>
                <w:ins w:id="313" w:author="Stephen Brooks" w:date="2021-10-17T17:15:00Z"/>
              </w:rPr>
            </w:pPr>
          </w:p>
          <w:p w14:paraId="10884FB8" w14:textId="77777777" w:rsidR="003B6B35" w:rsidRDefault="003B6B35">
            <w:pPr>
              <w:rPr>
                <w:ins w:id="314" w:author="Stephen Brooks" w:date="2021-10-17T17:15:00Z"/>
              </w:rPr>
              <w:pPrChange w:id="315" w:author="Stephen Brooks" w:date="2021-10-17T17:15:00Z">
                <w:pPr>
                  <w:ind w:left="582" w:hanging="582"/>
                </w:pPr>
              </w:pPrChange>
            </w:pPr>
            <w:ins w:id="316" w:author="Stephen Brooks" w:date="2021-10-17T17:15:00Z">
              <w:r>
                <w:t>Participants are informed in the consent form and that they can withdraw from the study at any time.</w:t>
              </w:r>
            </w:ins>
          </w:p>
          <w:p w14:paraId="4221057E" w14:textId="77777777" w:rsidR="003B6B35" w:rsidRDefault="003B6B35" w:rsidP="003B6B35">
            <w:pPr>
              <w:rPr>
                <w:ins w:id="317" w:author="Stephen Brooks" w:date="2021-10-17T17:15:00Z"/>
              </w:rPr>
            </w:pPr>
          </w:p>
          <w:p w14:paraId="392FC754" w14:textId="351D5A61" w:rsidR="003B6B35" w:rsidRDefault="003B6B35">
            <w:pPr>
              <w:pPrChange w:id="318" w:author="Stephen Brooks" w:date="2021-10-17T17:15:00Z">
                <w:pPr>
                  <w:ind w:left="582" w:hanging="582"/>
                </w:pPr>
              </w:pPrChange>
            </w:pPr>
            <w:ins w:id="319" w:author="Stephen Brooks" w:date="2021-10-17T17:15:00Z">
              <w:r>
                <w:lastRenderedPageBreak/>
                <w:t>Participants can opt to withdraw their data from the study up to 2 weeks after the interview. If a participant opts to withdraw from the study, their questionnaire will be securely erased.</w:t>
              </w:r>
            </w:ins>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lastRenderedPageBreak/>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CEC139E" w:rsidR="005E4117" w:rsidRPr="00D56491" w:rsidRDefault="0070741E" w:rsidP="005558E1">
            <w:del w:id="320" w:author="Stephen Brooks" w:date="2021-10-17T17:13:00Z">
              <w:r w:rsidRPr="00C55701" w:rsidDel="00BA081D">
                <w:rPr>
                  <w:rFonts w:cs="Calibri"/>
                  <w:sz w:val="18"/>
                  <w:szCs w:val="18"/>
                </w:rPr>
                <w:delText xml:space="preserve">[  </w:delText>
              </w:r>
            </w:del>
            <w:ins w:id="321" w:author="Stephen Brooks" w:date="2021-10-17T17:13:00Z">
              <w:r w:rsidR="00BA081D" w:rsidRPr="00C55701">
                <w:rPr>
                  <w:rFonts w:cs="Calibri"/>
                  <w:sz w:val="18"/>
                  <w:szCs w:val="18"/>
                </w:rPr>
                <w:t>[</w:t>
              </w:r>
              <w:r w:rsidR="00BA081D">
                <w:rPr>
                  <w:rFonts w:cs="Calibri"/>
                  <w:sz w:val="18"/>
                  <w:szCs w:val="18"/>
                </w:rPr>
                <w:t>X</w:t>
              </w:r>
            </w:ins>
            <w:r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7E3367AF" w:rsidR="005803AC" w:rsidRPr="00463DD8" w:rsidRDefault="005803AC" w:rsidP="005803AC">
            <w:del w:id="322" w:author="Stephen Brooks" w:date="2021-10-17T17:13:00Z">
              <w:r w:rsidRPr="00C55701" w:rsidDel="00BA081D">
                <w:rPr>
                  <w:rFonts w:cs="Calibri"/>
                  <w:sz w:val="18"/>
                  <w:szCs w:val="18"/>
                </w:rPr>
                <w:delText xml:space="preserve">[  </w:delText>
              </w:r>
            </w:del>
            <w:ins w:id="323" w:author="Stephen Brooks" w:date="2021-10-17T17:13:00Z">
              <w:r w:rsidR="00BA081D" w:rsidRPr="00C55701">
                <w:rPr>
                  <w:rFonts w:cs="Calibri"/>
                  <w:sz w:val="18"/>
                  <w:szCs w:val="18"/>
                </w:rPr>
                <w:t>[</w:t>
              </w:r>
              <w:r w:rsidR="00BA081D">
                <w:rPr>
                  <w:rFonts w:cs="Calibri"/>
                  <w:sz w:val="18"/>
                  <w:szCs w:val="18"/>
                </w:rPr>
                <w:t>X</w:t>
              </w:r>
            </w:ins>
            <w:r w:rsidRPr="00C55701">
              <w:rPr>
                <w:rFonts w:cs="Calibri"/>
                <w:sz w:val="18"/>
                <w:szCs w:val="18"/>
              </w:rPr>
              <w:t xml:space="preserve">]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24720C4B"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w:t>
            </w:r>
            <w:del w:id="324" w:author="Stephen Brooks" w:date="2021-10-17T17:16:00Z">
              <w:r w:rsidRPr="00046004" w:rsidDel="003B6B35">
                <w:rPr>
                  <w:rFonts w:ascii="Times" w:hAnsi="Times"/>
                  <w:sz w:val="24"/>
                </w:rPr>
                <w:delText xml:space="preserve">Skype or </w:delText>
              </w:r>
            </w:del>
            <w:r w:rsidRPr="00046004">
              <w:rPr>
                <w:rFonts w:ascii="Times" w:hAnsi="Times"/>
                <w:sz w:val="24"/>
              </w:rPr>
              <w:t xml:space="preserve">Microsoft Teams </w:t>
            </w:r>
            <w:ins w:id="325" w:author="Stephen Brooks" w:date="2021-10-17T17:17:00Z">
              <w:r w:rsidR="003B6B35">
                <w:rPr>
                  <w:rFonts w:ascii="Times" w:hAnsi="Times"/>
                  <w:sz w:val="24"/>
                </w:rPr>
                <w:t xml:space="preserve">or Skype </w:t>
              </w:r>
            </w:ins>
            <w:r w:rsidRPr="00046004">
              <w:rPr>
                <w:rFonts w:ascii="Times" w:hAnsi="Times"/>
                <w:sz w:val="24"/>
              </w:rPr>
              <w:t>based on the participant’s convenience. So, the participants will be able to participate in the study from their homes</w:t>
            </w:r>
            <w:del w:id="326" w:author="Stephen Brooks" w:date="2021-10-17T17:16:00Z">
              <w:r w:rsidRPr="00046004" w:rsidDel="003B6B35">
                <w:rPr>
                  <w:rFonts w:ascii="Times" w:hAnsi="Times"/>
                  <w:sz w:val="24"/>
                </w:rPr>
                <w:delText xml:space="preserve"> and it will help to choose their own schedule in worst case</w:delText>
              </w:r>
              <w:r w:rsidR="00BA1A26" w:rsidRPr="00046004" w:rsidDel="003B6B35">
                <w:rPr>
                  <w:rFonts w:ascii="Times" w:hAnsi="Times"/>
                  <w:sz w:val="24"/>
                </w:rPr>
                <w:delText>s</w:delText>
              </w:r>
            </w:del>
            <w:r w:rsidRPr="00046004">
              <w:rPr>
                <w:rFonts w:ascii="Times" w:hAnsi="Times"/>
                <w:sz w:val="24"/>
              </w:rPr>
              <w:t>.</w:t>
            </w:r>
          </w:p>
          <w:p w14:paraId="20D4DACD" w14:textId="77777777" w:rsidR="004E3C45" w:rsidRPr="00046004" w:rsidRDefault="004E3C45" w:rsidP="0024025A">
            <w:pPr>
              <w:ind w:left="582" w:hanging="582"/>
              <w:rPr>
                <w:rFonts w:ascii="Times" w:hAnsi="Times"/>
              </w:rPr>
            </w:pPr>
          </w:p>
          <w:p w14:paraId="5497FC5C" w14:textId="5DE78B5F" w:rsidR="001C7966" w:rsidRPr="00046004"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22E6F963" w14:textId="293A397B" w:rsidR="003B6B35" w:rsidRDefault="00310208">
            <w:pPr>
              <w:jc w:val="both"/>
              <w:rPr>
                <w:ins w:id="327" w:author="Stephen Brooks" w:date="2021-10-17T17:19:00Z"/>
                <w:rFonts w:ascii="Times" w:hAnsi="Times"/>
                <w:color w:val="000000" w:themeColor="text1"/>
              </w:rPr>
              <w:pPrChange w:id="328" w:author="Stephen Brooks" w:date="2021-10-17T18:38:00Z">
                <w:pPr>
                  <w:ind w:left="582" w:hanging="582"/>
                  <w:jc w:val="both"/>
                </w:pPr>
              </w:pPrChange>
            </w:pPr>
            <w:r w:rsidRPr="00046004">
              <w:rPr>
                <w:rFonts w:ascii="Times" w:hAnsi="Times"/>
                <w:color w:val="000000" w:themeColor="text1"/>
              </w:rPr>
              <w:t xml:space="preserve">We have developed a web application </w:t>
            </w:r>
            <w:del w:id="329" w:author="Stephen Brooks" w:date="2021-10-17T17:17:00Z">
              <w:r w:rsidRPr="00046004" w:rsidDel="003B6B35">
                <w:rPr>
                  <w:rFonts w:ascii="Times" w:hAnsi="Times"/>
                  <w:color w:val="000000" w:themeColor="text1"/>
                </w:rPr>
                <w:delText xml:space="preserve">for our thesis </w:delText>
              </w:r>
            </w:del>
            <w:r w:rsidRPr="00046004">
              <w:rPr>
                <w:rFonts w:ascii="Times" w:hAnsi="Times"/>
                <w:color w:val="000000" w:themeColor="text1"/>
              </w:rPr>
              <w:t xml:space="preserve">and for this reason participants do not need to install any software in his/her own machine for this study </w:t>
            </w:r>
            <w:r w:rsidR="007B1168" w:rsidRPr="00046004">
              <w:rPr>
                <w:rFonts w:ascii="Times" w:hAnsi="Times"/>
                <w:color w:val="000000" w:themeColor="text1"/>
              </w:rPr>
              <w:t xml:space="preserve">other than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ins w:id="330" w:author="Stephen Brooks" w:date="2021-10-17T17:17:00Z">
              <w:r w:rsidR="003B6B35">
                <w:rPr>
                  <w:rFonts w:ascii="Times" w:hAnsi="Times"/>
                  <w:color w:val="000000" w:themeColor="text1"/>
                </w:rPr>
                <w:t xml:space="preserve"> </w:t>
              </w:r>
            </w:ins>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xml:space="preserve">. We will provide a </w:t>
            </w:r>
            <w:del w:id="331" w:author="Stephen Brooks" w:date="2021-10-17T17:17:00Z">
              <w:r w:rsidRPr="00046004" w:rsidDel="003B6B35">
                <w:rPr>
                  <w:rFonts w:ascii="Times" w:hAnsi="Times"/>
                  <w:color w:val="000000" w:themeColor="text1"/>
                </w:rPr>
                <w:delText xml:space="preserve">public </w:delText>
              </w:r>
            </w:del>
            <w:r w:rsidRPr="00046004">
              <w:rPr>
                <w:rFonts w:ascii="Times" w:hAnsi="Times"/>
                <w:color w:val="000000" w:themeColor="text1"/>
              </w:rPr>
              <w:t>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del w:id="332" w:author="Stephen Brooks" w:date="2021-10-17T17:17:00Z">
              <w:r w:rsidRPr="00046004" w:rsidDel="003B6B35">
                <w:rPr>
                  <w:rFonts w:ascii="Times" w:hAnsi="Times"/>
                  <w:color w:val="000000" w:themeColor="text1"/>
                </w:rPr>
                <w:delText>For the sake of simplicity, we have eliminated to login features and so</w:delText>
              </w:r>
            </w:del>
            <w:ins w:id="333" w:author="Stephen Brooks" w:date="2021-10-17T17:17:00Z">
              <w:r w:rsidR="003B6B35">
                <w:rPr>
                  <w:rFonts w:ascii="Times" w:hAnsi="Times"/>
                  <w:color w:val="000000" w:themeColor="text1"/>
                </w:rPr>
                <w:t>From there</w:t>
              </w:r>
            </w:ins>
            <w:r w:rsidRPr="00046004">
              <w:rPr>
                <w:rFonts w:ascii="Times" w:hAnsi="Times"/>
                <w:color w:val="000000" w:themeColor="text1"/>
              </w:rPr>
              <w:t xml:space="preserve"> they will directly </w:t>
            </w:r>
            <w:del w:id="334" w:author="Stephen Brooks" w:date="2021-10-17T17:18:00Z">
              <w:r w:rsidRPr="00046004" w:rsidDel="003B6B35">
                <w:rPr>
                  <w:rFonts w:ascii="Times" w:hAnsi="Times"/>
                  <w:color w:val="000000" w:themeColor="text1"/>
                </w:rPr>
                <w:delText>get full access to review the features</w:delText>
              </w:r>
            </w:del>
            <w:ins w:id="335" w:author="Stephen Brooks" w:date="2021-10-17T17:18:00Z">
              <w:r w:rsidR="003B6B35">
                <w:rPr>
                  <w:rFonts w:ascii="Times" w:hAnsi="Times"/>
                  <w:color w:val="000000" w:themeColor="text1"/>
                </w:rPr>
                <w:t>access the visualizations</w:t>
              </w:r>
            </w:ins>
            <w:r w:rsidR="00320FE7" w:rsidRPr="00046004">
              <w:rPr>
                <w:rFonts w:ascii="Times" w:hAnsi="Times"/>
                <w:color w:val="000000" w:themeColor="text1"/>
              </w:rPr>
              <w:t>.</w:t>
            </w:r>
            <w:r w:rsidRPr="00046004">
              <w:rPr>
                <w:rFonts w:ascii="Times" w:hAnsi="Times"/>
                <w:color w:val="000000" w:themeColor="text1"/>
              </w:rPr>
              <w:t xml:space="preserve"> </w:t>
            </w:r>
            <w:del w:id="336" w:author="Stephen Brooks" w:date="2021-10-17T17:19:00Z">
              <w:r w:rsidR="00320FE7" w:rsidRPr="00046004" w:rsidDel="003B6B35">
                <w:rPr>
                  <w:rFonts w:ascii="Times" w:hAnsi="Times"/>
                  <w:color w:val="000000" w:themeColor="text1"/>
                </w:rPr>
                <w:delText>Images of the screenshots are given in Appendix C</w:delText>
              </w:r>
              <w:r w:rsidR="00F4338E" w:rsidDel="003B6B35">
                <w:rPr>
                  <w:rFonts w:ascii="Times" w:hAnsi="Times"/>
                  <w:color w:val="000000" w:themeColor="text1"/>
                </w:rPr>
                <w:delText xml:space="preserve"> along with the Questionnaire</w:delText>
              </w:r>
              <w:r w:rsidR="00320FE7" w:rsidRPr="00046004" w:rsidDel="003B6B35">
                <w:rPr>
                  <w:rFonts w:ascii="Times" w:hAnsi="Times"/>
                  <w:color w:val="000000" w:themeColor="text1"/>
                </w:rPr>
                <w:delText xml:space="preserve">. </w:delText>
              </w:r>
            </w:del>
          </w:p>
          <w:p w14:paraId="4115AA88" w14:textId="77777777" w:rsidR="003B6B35" w:rsidRDefault="003B6B35">
            <w:pPr>
              <w:jc w:val="both"/>
              <w:rPr>
                <w:ins w:id="337" w:author="Stephen Brooks" w:date="2021-10-17T17:19:00Z"/>
                <w:rFonts w:ascii="Times" w:hAnsi="Times"/>
                <w:color w:val="000000" w:themeColor="text1"/>
              </w:rPr>
              <w:pPrChange w:id="338" w:author="Stephen Brooks" w:date="2021-10-17T18:38:00Z">
                <w:pPr>
                  <w:ind w:left="582" w:hanging="582"/>
                  <w:jc w:val="both"/>
                </w:pPr>
              </w:pPrChange>
            </w:pPr>
          </w:p>
          <w:p w14:paraId="16DAA444" w14:textId="4FFD3847" w:rsidR="00B708BC" w:rsidRPr="00046004" w:rsidRDefault="00320FE7">
            <w:pPr>
              <w:jc w:val="both"/>
              <w:rPr>
                <w:rFonts w:ascii="Times" w:hAnsi="Times"/>
                <w:color w:val="000000" w:themeColor="text1"/>
              </w:rPr>
              <w:pPrChange w:id="339" w:author="Stephen Brooks" w:date="2021-10-17T18:38:00Z">
                <w:pPr>
                  <w:ind w:left="582" w:hanging="582"/>
                  <w:jc w:val="both"/>
                </w:pPr>
              </w:pPrChange>
            </w:pPr>
            <w:r w:rsidRPr="00046004">
              <w:rPr>
                <w:rFonts w:ascii="Times" w:hAnsi="Times"/>
                <w:color w:val="000000" w:themeColor="text1"/>
              </w:rPr>
              <w:t>They will be asked to share their screen using Skype or MS Teams to show the running application.</w:t>
            </w:r>
            <w:ins w:id="340" w:author="Stephen Brooks" w:date="2021-10-17T17:20:00Z">
              <w:r w:rsidR="003B6B35">
                <w:rPr>
                  <w:rFonts w:ascii="Times" w:hAnsi="Times"/>
                  <w:color w:val="000000" w:themeColor="text1"/>
                </w:rPr>
                <w:t xml:space="preserve"> They will then be given short interactive tasks that will give them </w:t>
              </w:r>
            </w:ins>
            <w:ins w:id="341" w:author="Stephen Brooks" w:date="2021-10-17T17:21:00Z">
              <w:r w:rsidR="003B6B35">
                <w:rPr>
                  <w:rFonts w:ascii="Times" w:hAnsi="Times"/>
                  <w:color w:val="000000" w:themeColor="text1"/>
                </w:rPr>
                <w:t xml:space="preserve">exposure to the methods of visually representing uncertainty. </w:t>
              </w:r>
            </w:ins>
            <w:ins w:id="342" w:author="Stephen Brooks" w:date="2021-10-17T17:20:00Z">
              <w:r w:rsidR="003B6B35">
                <w:rPr>
                  <w:rFonts w:ascii="Times" w:hAnsi="Times"/>
                  <w:color w:val="000000" w:themeColor="text1"/>
                </w:rPr>
                <w:t xml:space="preserve"> </w:t>
              </w:r>
            </w:ins>
            <w:ins w:id="343" w:author="Stephen Brooks" w:date="2021-10-17T17:26:00Z">
              <w:r w:rsidR="003F0785" w:rsidRPr="008C4ADE">
                <w:rPr>
                  <w:color w:val="000000"/>
                </w:rPr>
                <w:t>The same tasks will be done with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methodologies. </w:t>
              </w:r>
            </w:ins>
            <w:r w:rsidRPr="00046004">
              <w:rPr>
                <w:rFonts w:ascii="Times" w:hAnsi="Times"/>
                <w:color w:val="000000" w:themeColor="text1"/>
              </w:rPr>
              <w:t xml:space="preserve"> </w:t>
            </w:r>
            <w:ins w:id="344" w:author="Stephen Brooks" w:date="2021-10-17T17:19:00Z">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3B6B35" w:rsidRPr="00046004">
                <w:rPr>
                  <w:rFonts w:ascii="Times" w:hAnsi="Times"/>
                  <w:color w:val="000000" w:themeColor="text1"/>
                </w:rPr>
                <w:t xml:space="preserve">. </w:t>
              </w:r>
            </w:ins>
            <w:r w:rsidR="00F4338E">
              <w:rPr>
                <w:rFonts w:ascii="Times" w:hAnsi="Times"/>
                <w:color w:val="000000" w:themeColor="text1"/>
              </w:rPr>
              <w:t>Each image in the questionnaire re</w:t>
            </w:r>
            <w:r w:rsidRPr="00046004">
              <w:rPr>
                <w:rFonts w:ascii="Times" w:hAnsi="Times"/>
                <w:color w:val="000000" w:themeColor="text1"/>
              </w:rPr>
              <w:t>present</w:t>
            </w:r>
            <w:r w:rsidR="00F4338E">
              <w:rPr>
                <w:rFonts w:ascii="Times" w:hAnsi="Times"/>
                <w:color w:val="000000" w:themeColor="text1"/>
              </w:rPr>
              <w:t>s</w:t>
            </w:r>
            <w:r w:rsidRPr="00046004">
              <w:rPr>
                <w:rFonts w:ascii="Times" w:hAnsi="Times"/>
                <w:color w:val="000000" w:themeColor="text1"/>
              </w:rPr>
              <w:t xml:space="preserve"> </w:t>
            </w:r>
            <w:r w:rsidR="00F4338E">
              <w:rPr>
                <w:rFonts w:ascii="Times" w:hAnsi="Times"/>
                <w:color w:val="000000" w:themeColor="text1"/>
              </w:rPr>
              <w:t>a major</w:t>
            </w:r>
            <w:r w:rsidRPr="00046004">
              <w:rPr>
                <w:rFonts w:ascii="Times" w:hAnsi="Times"/>
                <w:color w:val="000000" w:themeColor="text1"/>
              </w:rPr>
              <w:t xml:space="preserve"> feature </w:t>
            </w:r>
            <w:r w:rsidR="00F4338E">
              <w:rPr>
                <w:rFonts w:ascii="Times" w:hAnsi="Times"/>
                <w:color w:val="000000" w:themeColor="text1"/>
              </w:rPr>
              <w:t xml:space="preserve">and for easier clarification we have added </w:t>
            </w:r>
            <w:del w:id="345" w:author="Stephen Brooks" w:date="2021-10-17T17:18:00Z">
              <w:r w:rsidR="00F4338E" w:rsidDel="003B6B35">
                <w:rPr>
                  <w:rFonts w:ascii="Times" w:hAnsi="Times"/>
                  <w:color w:val="000000" w:themeColor="text1"/>
                </w:rPr>
                <w:delText xml:space="preserve">subsequent </w:delText>
              </w:r>
            </w:del>
            <w:r w:rsidR="00F4338E">
              <w:rPr>
                <w:rFonts w:ascii="Times" w:hAnsi="Times"/>
                <w:color w:val="000000" w:themeColor="text1"/>
              </w:rPr>
              <w:t>description</w:t>
            </w:r>
            <w:ins w:id="346" w:author="Stephen Brooks" w:date="2021-10-17T17:18:00Z">
              <w:r w:rsidR="003B6B35">
                <w:rPr>
                  <w:rFonts w:ascii="Times" w:hAnsi="Times"/>
                  <w:color w:val="000000" w:themeColor="text1"/>
                </w:rPr>
                <w:t>s</w:t>
              </w:r>
            </w:ins>
            <w:r w:rsidR="00F4338E">
              <w:rPr>
                <w:rFonts w:ascii="Times" w:hAnsi="Times"/>
                <w:color w:val="000000" w:themeColor="text1"/>
              </w:rPr>
              <w:t xml:space="preserve"> alongside</w:t>
            </w:r>
            <w:r w:rsidRPr="00046004">
              <w:rPr>
                <w:rFonts w:ascii="Times" w:hAnsi="Times"/>
                <w:color w:val="000000" w:themeColor="text1"/>
              </w:rPr>
              <w:t xml:space="preserve">. The participants need to </w:t>
            </w:r>
            <w:del w:id="347" w:author="Stephen Brooks" w:date="2021-10-17T17:18:00Z">
              <w:r w:rsidRPr="00046004" w:rsidDel="003B6B35">
                <w:rPr>
                  <w:rFonts w:ascii="Times" w:hAnsi="Times"/>
                  <w:color w:val="000000" w:themeColor="text1"/>
                </w:rPr>
                <w:delText xml:space="preserve">deeply </w:delText>
              </w:r>
            </w:del>
            <w:r w:rsidRPr="00046004">
              <w:rPr>
                <w:rFonts w:ascii="Times" w:hAnsi="Times"/>
                <w:color w:val="000000" w:themeColor="text1"/>
              </w:rPr>
              <w:t xml:space="preserve">observe and understand the features to answer </w:t>
            </w:r>
            <w:ins w:id="348" w:author="Stephen Brooks" w:date="2021-10-17T17:19:00Z">
              <w:r w:rsidR="003B6B35">
                <w:rPr>
                  <w:rFonts w:ascii="Times" w:hAnsi="Times"/>
                  <w:color w:val="000000" w:themeColor="text1"/>
                </w:rPr>
                <w:t xml:space="preserve">questions </w:t>
              </w:r>
            </w:ins>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5CAA9A49"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 xml:space="preserve">answers to the questionnaire questions (Appendix </w:t>
            </w:r>
            <w:r w:rsidR="00565E94">
              <w:rPr>
                <w:rFonts w:ascii="Times" w:hAnsi="Times"/>
                <w:sz w:val="24"/>
              </w:rPr>
              <w:t>C</w:t>
            </w:r>
            <w:r w:rsidRPr="00046004">
              <w:rPr>
                <w:rFonts w:ascii="Times" w:hAnsi="Times"/>
                <w:sz w:val="24"/>
              </w:rPr>
              <w:t xml:space="preserve">) will be collected using </w:t>
            </w:r>
            <w:proofErr w:type="spellStart"/>
            <w:r w:rsidRPr="00046004">
              <w:rPr>
                <w:rFonts w:ascii="Times" w:hAnsi="Times"/>
                <w:sz w:val="24"/>
              </w:rPr>
              <w:t>Opinio</w:t>
            </w:r>
            <w:proofErr w:type="spellEnd"/>
            <w:r w:rsidRPr="00046004">
              <w:rPr>
                <w:rFonts w:ascii="Times" w:hAnsi="Times"/>
                <w:sz w:val="24"/>
              </w:rPr>
              <w:t xml:space="preserve"> at https://surveys.dal.ca/opinio/admin/folder.do </w:t>
            </w:r>
          </w:p>
          <w:p w14:paraId="3B440613" w14:textId="17EDD7EF"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video and audio recording of screenshare session will be collected using Microsoft Teams or Skype.</w:t>
            </w:r>
          </w:p>
          <w:p w14:paraId="19808C43" w14:textId="77777777" w:rsidR="004E3C45" w:rsidRPr="00046004" w:rsidRDefault="004E3C45" w:rsidP="00A95426">
            <w:pPr>
              <w:rPr>
                <w:rFonts w:ascii="Times" w:hAnsi="Times"/>
              </w:rPr>
            </w:pPr>
          </w:p>
          <w:p w14:paraId="019F13C7" w14:textId="0D185798" w:rsidR="001C7966" w:rsidRPr="00046004" w:rsidRDefault="001C7966" w:rsidP="0024025A">
            <w:pPr>
              <w:ind w:left="582" w:hanging="582"/>
              <w:rPr>
                <w:rFonts w:ascii="Times" w:hAnsi="Times"/>
              </w:rPr>
            </w:pPr>
            <w:r w:rsidRPr="00046004">
              <w:rPr>
                <w:rFonts w:ascii="Times" w:hAnsi="Times"/>
              </w:rPr>
              <w:t>D) How much of the participant’s time will participation in the study require?</w:t>
            </w:r>
          </w:p>
          <w:p w14:paraId="2F4C3F8F" w14:textId="0641180D" w:rsidR="00A95426" w:rsidRPr="00046004" w:rsidRDefault="00A95426" w:rsidP="00A95426">
            <w:pPr>
              <w:pStyle w:val="NormalWeb"/>
              <w:shd w:val="clear" w:color="auto" w:fill="FFFFFF"/>
              <w:spacing w:line="240" w:lineRule="auto"/>
              <w:jc w:val="both"/>
              <w:rPr>
                <w:rFonts w:ascii="Times" w:hAnsi="Times"/>
                <w:sz w:val="24"/>
              </w:rPr>
            </w:pPr>
            <w:r w:rsidRPr="0099263B">
              <w:rPr>
                <w:rFonts w:ascii="Times" w:hAnsi="Times"/>
                <w:sz w:val="40"/>
                <w:szCs w:val="40"/>
                <w:rPrChange w:id="349" w:author="Rashid Islam" w:date="2021-10-24T10:44:00Z">
                  <w:rPr>
                    <w:rFonts w:ascii="Times" w:hAnsi="Times"/>
                    <w:sz w:val="24"/>
                  </w:rPr>
                </w:rPrChange>
              </w:rPr>
              <w:t xml:space="preserve">Approximately </w:t>
            </w:r>
            <w:del w:id="350" w:author="Stephen Brooks" w:date="2021-10-17T17:21:00Z">
              <w:r w:rsidRPr="0099263B" w:rsidDel="003B6B35">
                <w:rPr>
                  <w:rFonts w:ascii="Times" w:hAnsi="Times"/>
                  <w:sz w:val="40"/>
                  <w:szCs w:val="40"/>
                  <w:rPrChange w:id="351" w:author="Rashid Islam" w:date="2021-10-24T10:44:00Z">
                    <w:rPr>
                      <w:rFonts w:ascii="Times" w:hAnsi="Times"/>
                      <w:sz w:val="24"/>
                    </w:rPr>
                  </w:rPrChange>
                </w:rPr>
                <w:delText xml:space="preserve">2 </w:delText>
              </w:r>
            </w:del>
            <w:ins w:id="352" w:author="Stephen Brooks" w:date="2021-10-17T17:21:00Z">
              <w:r w:rsidR="003B6B35" w:rsidRPr="0099263B">
                <w:rPr>
                  <w:rFonts w:ascii="Times" w:hAnsi="Times"/>
                  <w:sz w:val="40"/>
                  <w:szCs w:val="40"/>
                  <w:rPrChange w:id="353" w:author="Rashid Islam" w:date="2021-10-24T10:44:00Z">
                    <w:rPr>
                      <w:rFonts w:ascii="Times" w:hAnsi="Times"/>
                      <w:sz w:val="24"/>
                    </w:rPr>
                  </w:rPrChange>
                </w:rPr>
                <w:t xml:space="preserve">1 </w:t>
              </w:r>
            </w:ins>
            <w:r w:rsidRPr="0099263B">
              <w:rPr>
                <w:rFonts w:ascii="Times" w:hAnsi="Times"/>
                <w:sz w:val="40"/>
                <w:szCs w:val="40"/>
                <w:rPrChange w:id="354" w:author="Rashid Islam" w:date="2021-10-24T10:44:00Z">
                  <w:rPr>
                    <w:rFonts w:ascii="Times" w:hAnsi="Times"/>
                    <w:sz w:val="24"/>
                  </w:rPr>
                </w:rPrChange>
              </w:rPr>
              <w:t xml:space="preserve">hour </w:t>
            </w:r>
            <w:del w:id="355" w:author="Stephen Brooks" w:date="2021-10-17T17:21:00Z">
              <w:r w:rsidRPr="0099263B" w:rsidDel="003B6B35">
                <w:rPr>
                  <w:rFonts w:ascii="Times" w:hAnsi="Times"/>
                  <w:sz w:val="40"/>
                  <w:szCs w:val="40"/>
                  <w:rPrChange w:id="356" w:author="Rashid Islam" w:date="2021-10-24T10:44:00Z">
                    <w:rPr>
                      <w:rFonts w:ascii="Times" w:hAnsi="Times"/>
                      <w:sz w:val="24"/>
                    </w:rPr>
                  </w:rPrChange>
                </w:rPr>
                <w:delText>should be good enough</w:delText>
              </w:r>
            </w:del>
            <w:ins w:id="357" w:author="Stephen Brooks" w:date="2021-10-17T17:21:00Z">
              <w:r w:rsidR="003B6B35" w:rsidRPr="0099263B">
                <w:rPr>
                  <w:rFonts w:ascii="Times" w:hAnsi="Times"/>
                  <w:sz w:val="40"/>
                  <w:szCs w:val="40"/>
                  <w:rPrChange w:id="358" w:author="Rashid Islam" w:date="2021-10-24T10:44:00Z">
                    <w:rPr>
                      <w:rFonts w:ascii="Times" w:hAnsi="Times"/>
                      <w:sz w:val="24"/>
                    </w:rPr>
                  </w:rPrChange>
                </w:rPr>
                <w:t>will be required</w:t>
              </w:r>
            </w:ins>
            <w:r w:rsidRPr="00046004">
              <w:rPr>
                <w:rFonts w:ascii="Times" w:hAnsi="Times"/>
                <w:sz w:val="24"/>
              </w:rPr>
              <w:t xml:space="preserve">. The participant should go through the presentation </w:t>
            </w:r>
            <w:r w:rsidR="00870CFD" w:rsidRPr="00046004">
              <w:rPr>
                <w:rFonts w:ascii="Times" w:hAnsi="Times"/>
                <w:sz w:val="24"/>
              </w:rPr>
              <w:t xml:space="preserve">in </w:t>
            </w:r>
            <w:r w:rsidR="00310208" w:rsidRPr="00046004">
              <w:rPr>
                <w:rFonts w:ascii="Times" w:hAnsi="Times"/>
                <w:sz w:val="24"/>
              </w:rPr>
              <w:t>dynamic web</w:t>
            </w:r>
            <w:r w:rsidR="00870CFD" w:rsidRPr="00046004">
              <w:rPr>
                <w:rFonts w:ascii="Times" w:hAnsi="Times"/>
                <w:sz w:val="24"/>
              </w:rPr>
              <w:t xml:space="preserve"> application </w:t>
            </w:r>
            <w:r w:rsidRPr="00046004">
              <w:rPr>
                <w:rFonts w:ascii="Times" w:hAnsi="Times"/>
                <w:sz w:val="24"/>
              </w:rPr>
              <w:t>for 1</w:t>
            </w:r>
            <w:r w:rsidR="00DA2609">
              <w:rPr>
                <w:rFonts w:ascii="Times" w:hAnsi="Times"/>
                <w:sz w:val="24"/>
              </w:rPr>
              <w:t>/3</w:t>
            </w:r>
            <w:r w:rsidRPr="00046004">
              <w:rPr>
                <w:rFonts w:ascii="Times" w:hAnsi="Times"/>
                <w:sz w:val="24"/>
              </w:rPr>
              <w:t xml:space="preserve"> hour and another </w:t>
            </w:r>
            <w:r w:rsidR="00DA2609">
              <w:rPr>
                <w:rFonts w:ascii="Times" w:hAnsi="Times"/>
                <w:sz w:val="24"/>
              </w:rPr>
              <w:t>2/3</w:t>
            </w:r>
            <w:r w:rsidRPr="00046004">
              <w:rPr>
                <w:rFonts w:ascii="Times" w:hAnsi="Times"/>
                <w:sz w:val="24"/>
              </w:rPr>
              <w:t xml:space="preserve"> hour is anticipated for the completion of questionnaire section</w:t>
            </w:r>
            <w:r w:rsidR="009C59FC" w:rsidRPr="00046004">
              <w:rPr>
                <w:rFonts w:ascii="Times" w:hAnsi="Times"/>
                <w:sz w:val="24"/>
              </w:rPr>
              <w:t xml:space="preserve"> which is the main component of the survey.</w:t>
            </w:r>
            <w:r w:rsidRPr="00046004">
              <w:rPr>
                <w:rFonts w:ascii="Times" w:hAnsi="Times"/>
                <w:sz w:val="24"/>
              </w:rPr>
              <w:t xml:space="preserve"> </w:t>
            </w:r>
          </w:p>
          <w:p w14:paraId="79E51CA9" w14:textId="16155CCB" w:rsidR="004E3C45" w:rsidRPr="00046004" w:rsidRDefault="004E3C45" w:rsidP="0024025A">
            <w:pPr>
              <w:ind w:left="582" w:hanging="582"/>
              <w:rPr>
                <w:rFonts w:ascii="Times" w:hAnsi="Times"/>
              </w:rPr>
            </w:pPr>
          </w:p>
          <w:p w14:paraId="4C95A30C" w14:textId="77777777" w:rsidR="00A95426" w:rsidRPr="00046004" w:rsidRDefault="00A95426" w:rsidP="0024025A">
            <w:pPr>
              <w:ind w:left="582" w:hanging="582"/>
              <w:rPr>
                <w:rFonts w:ascii="Times" w:hAnsi="Times"/>
              </w:rPr>
            </w:pPr>
          </w:p>
          <w:p w14:paraId="113DA81D" w14:textId="10F98A40" w:rsidR="005E4117" w:rsidRPr="00046004" w:rsidRDefault="004E3C45" w:rsidP="003A3973">
            <w:pPr>
              <w:rPr>
                <w:rFonts w:ascii="Times" w:hAnsi="Times"/>
              </w:rPr>
            </w:pPr>
            <w:r w:rsidRPr="00046004">
              <w:rPr>
                <w:rFonts w:ascii="Times" w:hAnsi="Times" w:cs="Calibri"/>
              </w:rPr>
              <w:t xml:space="preserve">[  ]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etc)</w:t>
            </w:r>
          </w:p>
          <w:p w14:paraId="05671537" w14:textId="74813337" w:rsidR="005E4117" w:rsidRPr="00046004" w:rsidRDefault="0070741E" w:rsidP="0070741E">
            <w:pPr>
              <w:rPr>
                <w:rFonts w:ascii="Times" w:hAnsi="Times"/>
              </w:rPr>
            </w:pPr>
            <w:r w:rsidRPr="00046004">
              <w:rPr>
                <w:rFonts w:ascii="Times" w:hAnsi="Times" w:cs="Calibri"/>
              </w:rPr>
              <w:t xml:space="preserve">[  ]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tc>
      </w:tr>
      <w:tr w:rsidR="005E4117" w:rsidRPr="00463DD8" w14:paraId="3676500D" w14:textId="77777777" w:rsidTr="005E4117">
        <w:trPr>
          <w:trHeight w:val="27"/>
        </w:trPr>
        <w:tc>
          <w:tcPr>
            <w:tcW w:w="9900" w:type="dxa"/>
          </w:tcPr>
          <w:p w14:paraId="0F2D187C" w14:textId="01C15CB5" w:rsidR="005E4117" w:rsidRPr="00046004" w:rsidRDefault="005E4117" w:rsidP="003A3973">
            <w:pPr>
              <w:ind w:left="625" w:hanging="567"/>
              <w:rPr>
                <w:rFonts w:ascii="Times" w:hAnsi="Times"/>
              </w:rPr>
            </w:pPr>
            <w:r w:rsidRPr="00046004">
              <w:rPr>
                <w:rFonts w:ascii="Times" w:hAnsi="Times"/>
              </w:rPr>
              <w:lastRenderedPageBreak/>
              <w:t xml:space="preserve">2.5.2 </w:t>
            </w:r>
            <w:r w:rsidR="00BE4DB4" w:rsidRPr="00046004">
              <w:rPr>
                <w:rFonts w:ascii="Times" w:hAnsi="Times"/>
              </w:rPr>
              <w:t xml:space="preserve">Briefly </w:t>
            </w:r>
            <w:r w:rsidR="00BE4DB4" w:rsidRPr="00046004">
              <w:rPr>
                <w:rFonts w:ascii="Times" w:hAnsi="Times" w:cstheme="majorHAnsi"/>
              </w:rPr>
              <w:t>d</w:t>
            </w:r>
            <w:r w:rsidRPr="00046004">
              <w:rPr>
                <w:rFonts w:ascii="Times" w:hAnsi="Times" w:cstheme="majorHAnsi"/>
              </w:rPr>
              <w:t xml:space="preserve">escribe </w:t>
            </w:r>
            <w:r w:rsidR="00F7034E" w:rsidRPr="00046004">
              <w:rPr>
                <w:rFonts w:ascii="Times" w:hAnsi="Times" w:cstheme="majorHAnsi"/>
              </w:rPr>
              <w:t>the</w:t>
            </w:r>
            <w:r w:rsidRPr="00046004">
              <w:rPr>
                <w:rFonts w:ascii="Times" w:hAnsi="Times" w:cstheme="majorHAnsi"/>
              </w:rPr>
              <w:t xml:space="preserve"> data analys</w:t>
            </w:r>
            <w:r w:rsidR="00F7034E" w:rsidRPr="00046004">
              <w:rPr>
                <w:rFonts w:ascii="Times" w:hAnsi="Times" w:cstheme="majorHAnsi"/>
              </w:rPr>
              <w:t>i</w:t>
            </w:r>
            <w:r w:rsidRPr="00046004">
              <w:rPr>
                <w:rFonts w:ascii="Times" w:hAnsi="Times" w:cstheme="majorHAnsi"/>
              </w:rPr>
              <w:t>s</w:t>
            </w:r>
            <w:r w:rsidR="00F7034E" w:rsidRPr="00046004">
              <w:rPr>
                <w:rFonts w:ascii="Times" w:hAnsi="Times" w:cstheme="majorHAnsi"/>
              </w:rPr>
              <w:t xml:space="preserve"> plan</w:t>
            </w:r>
            <w:r w:rsidRPr="00046004">
              <w:rPr>
                <w:rFonts w:ascii="Times" w:hAnsi="Times" w:cstheme="majorHAnsi"/>
              </w:rPr>
              <w:t>.</w:t>
            </w:r>
            <w:r w:rsidR="00BE4DB4" w:rsidRPr="00046004">
              <w:rPr>
                <w:rFonts w:ascii="Times" w:hAnsi="Times" w:cstheme="majorHAnsi"/>
              </w:rPr>
              <w:t xml:space="preserve"> Indicate how the proposed data analyses address the study’s primary objectives or research questions.</w:t>
            </w:r>
          </w:p>
          <w:p w14:paraId="0D1948F9" w14:textId="11B9A95E" w:rsidR="000653A8" w:rsidRDefault="00D17677" w:rsidP="00565E94">
            <w:pPr>
              <w:pStyle w:val="NormalWeb"/>
              <w:shd w:val="clear" w:color="auto" w:fill="FFFFFF"/>
              <w:jc w:val="both"/>
              <w:rPr>
                <w:ins w:id="359" w:author="Stephen Brooks" w:date="2021-10-17T18:35:00Z"/>
                <w:rFonts w:ascii="Times" w:hAnsi="Times"/>
                <w:sz w:val="24"/>
                <w:lang w:val="en-GB"/>
              </w:rPr>
            </w:pPr>
            <w:ins w:id="360" w:author="Stephen Brooks" w:date="2021-10-17T18:32:00Z">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ins>
            <w:ins w:id="361" w:author="Stephen Brooks" w:date="2021-10-17T18:39:00Z">
              <w:r w:rsidR="00403FA6">
                <w:rPr>
                  <w:rFonts w:ascii="Times" w:hAnsi="Times"/>
                  <w:sz w:val="24"/>
                  <w:lang w:val="en-GB"/>
                </w:rPr>
                <w:t xml:space="preserve"> and analysis</w:t>
              </w:r>
            </w:ins>
            <w:ins w:id="362" w:author="Stephen Brooks" w:date="2021-10-17T18:32:00Z">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may express frustration or describe their intensions while performing the tasks. We will use this information to help interpret the log data, described next. </w:t>
              </w:r>
            </w:ins>
            <w:ins w:id="363" w:author="Stephen Brooks" w:date="2021-10-17T18:39:00Z">
              <w:r w:rsidR="00403FA6">
                <w:rPr>
                  <w:rFonts w:ascii="Times" w:hAnsi="Times"/>
                  <w:sz w:val="24"/>
                  <w:lang w:val="en-GB"/>
                </w:rPr>
                <w:t xml:space="preserve"> </w:t>
              </w:r>
            </w:ins>
            <w:ins w:id="364" w:author="Stephen Brooks" w:date="2021-10-17T18:32:00Z">
              <w:r w:rsidRPr="00D17677">
                <w:rPr>
                  <w:rFonts w:ascii="Times" w:hAnsi="Times"/>
                  <w:sz w:val="24"/>
                  <w:lang w:val="en-GB"/>
                </w:rPr>
                <w:t xml:space="preserve">Second, the timings </w:t>
              </w:r>
              <w:r>
                <w:rPr>
                  <w:rFonts w:ascii="Times" w:hAnsi="Times"/>
                  <w:sz w:val="24"/>
                  <w:lang w:val="en-GB"/>
                </w:rPr>
                <w:t>of the required tasks will be recorded</w:t>
              </w:r>
              <w:r w:rsidRPr="00D17677">
                <w:rPr>
                  <w:rFonts w:ascii="Times" w:hAnsi="Times"/>
                  <w:sz w:val="24"/>
                  <w:lang w:val="en-GB"/>
                </w:rPr>
                <w:t xml:space="preserve">. Third, there will </w:t>
              </w:r>
            </w:ins>
            <w:ins w:id="365" w:author="Stephen Brooks" w:date="2021-10-17T18:34:00Z">
              <w:r w:rsidR="000653A8">
                <w:rPr>
                  <w:rFonts w:ascii="Times" w:hAnsi="Times"/>
                  <w:sz w:val="24"/>
                  <w:lang w:val="en-GB"/>
                </w:rPr>
                <w:t>a color vision</w:t>
              </w:r>
            </w:ins>
            <w:ins w:id="366" w:author="Stephen Brooks" w:date="2021-10-17T18:32:00Z">
              <w:r w:rsidRPr="00D17677">
                <w:rPr>
                  <w:rFonts w:ascii="Times" w:hAnsi="Times"/>
                  <w:sz w:val="24"/>
                  <w:lang w:val="en-GB"/>
                </w:rPr>
                <w:t xml:space="preserve"> test and tasks related questionnaires to fill out by participants. Fourth, after all the tasks are finished, we will </w:t>
              </w:r>
            </w:ins>
            <w:ins w:id="367" w:author="Stephen Brooks" w:date="2021-10-17T18:40:00Z">
              <w:r w:rsidR="00403FA6">
                <w:rPr>
                  <w:rFonts w:ascii="Times" w:hAnsi="Times"/>
                  <w:sz w:val="24"/>
                  <w:lang w:val="en-GB"/>
                </w:rPr>
                <w:t>answer a questionnaire</w:t>
              </w:r>
            </w:ins>
            <w:ins w:id="368" w:author="Stephen Brooks" w:date="2021-10-17T18:32:00Z">
              <w:r w:rsidRPr="00D17677">
                <w:rPr>
                  <w:rFonts w:ascii="Times" w:hAnsi="Times"/>
                  <w:sz w:val="24"/>
                  <w:lang w:val="en-GB"/>
                </w:rPr>
                <w:t xml:space="preserve"> about the experience of using our application and the two selection techniques. </w:t>
              </w:r>
            </w:ins>
          </w:p>
          <w:p w14:paraId="59E558CD" w14:textId="77777777" w:rsidR="000653A8" w:rsidRDefault="00D17677" w:rsidP="00565E94">
            <w:pPr>
              <w:pStyle w:val="NormalWeb"/>
              <w:shd w:val="clear" w:color="auto" w:fill="FFFFFF"/>
              <w:jc w:val="both"/>
              <w:rPr>
                <w:ins w:id="369" w:author="Stephen Brooks" w:date="2021-10-17T18:36:00Z"/>
                <w:rFonts w:ascii="Times" w:hAnsi="Times"/>
                <w:sz w:val="24"/>
                <w:lang w:val="en-GB"/>
              </w:rPr>
            </w:pPr>
            <w:ins w:id="370" w:author="Stephen Brooks" w:date="2021-10-17T18:32:00Z">
              <w:r w:rsidRPr="00D17677">
                <w:rPr>
                  <w:rFonts w:ascii="Times" w:hAnsi="Times"/>
                  <w:sz w:val="24"/>
                  <w:lang w:val="en-GB"/>
                </w:rPr>
                <w:t xml:space="preserve">The timing of finishing tasks </w:t>
              </w:r>
            </w:ins>
            <w:ins w:id="371" w:author="Stephen Brooks" w:date="2021-10-17T18:35:00Z">
              <w:r w:rsidR="000653A8">
                <w:rPr>
                  <w:rFonts w:ascii="Times" w:hAnsi="Times"/>
                  <w:sz w:val="24"/>
                  <w:lang w:val="en-GB"/>
                </w:rPr>
                <w:t xml:space="preserve">and user estimates of uncertainty </w:t>
              </w:r>
            </w:ins>
            <w:ins w:id="372" w:author="Stephen Brooks" w:date="2021-10-17T18:32:00Z">
              <w:r w:rsidRPr="00D17677">
                <w:rPr>
                  <w:rFonts w:ascii="Times" w:hAnsi="Times"/>
                  <w:sz w:val="24"/>
                  <w:lang w:val="en-GB"/>
                </w:rPr>
                <w:t>will be objective quantitative measure</w:t>
              </w:r>
            </w:ins>
            <w:ins w:id="373" w:author="Stephen Brooks" w:date="2021-10-17T18:35:00Z">
              <w:r w:rsidR="000653A8">
                <w:rPr>
                  <w:rFonts w:ascii="Times" w:hAnsi="Times"/>
                  <w:sz w:val="24"/>
                  <w:lang w:val="en-GB"/>
                </w:rPr>
                <w:t>s</w:t>
              </w:r>
            </w:ins>
            <w:ins w:id="374" w:author="Stephen Brooks" w:date="2021-10-17T18:32:00Z">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give us information that will allow us to further refine our interface</w:t>
              </w:r>
            </w:ins>
            <w:ins w:id="375" w:author="Stephen Brooks" w:date="2021-10-17T18:36:00Z">
              <w:r w:rsidR="000653A8">
                <w:rPr>
                  <w:rFonts w:ascii="Times" w:hAnsi="Times"/>
                  <w:sz w:val="24"/>
                  <w:lang w:val="en-GB"/>
                </w:rPr>
                <w:t xml:space="preserve"> in future work</w:t>
              </w:r>
            </w:ins>
            <w:ins w:id="376" w:author="Stephen Brooks" w:date="2021-10-17T18:32:00Z">
              <w:r w:rsidRPr="00D17677">
                <w:rPr>
                  <w:rFonts w:ascii="Times" w:hAnsi="Times"/>
                  <w:sz w:val="24"/>
                  <w:lang w:val="en-GB"/>
                </w:rPr>
                <w:t xml:space="preserve">. </w:t>
              </w:r>
            </w:ins>
          </w:p>
          <w:p w14:paraId="68E97A66" w14:textId="102D219F" w:rsidR="00E2546A" w:rsidRPr="00046004" w:rsidRDefault="00D17677" w:rsidP="00993F90">
            <w:pPr>
              <w:pStyle w:val="NormalWeb"/>
              <w:shd w:val="clear" w:color="auto" w:fill="FFFFFF"/>
              <w:jc w:val="both"/>
              <w:rPr>
                <w:rFonts w:ascii="Times" w:hAnsi="Times"/>
                <w:sz w:val="24"/>
              </w:rPr>
            </w:pPr>
            <w:ins w:id="377" w:author="Stephen Brooks" w:date="2021-10-17T18:32:00Z">
              <w:r w:rsidRPr="00D17677">
                <w:rPr>
                  <w:rFonts w:ascii="Times" w:hAnsi="Times"/>
                  <w:sz w:val="24"/>
                  <w:lang w:val="en-GB"/>
                </w:rPr>
                <w:t xml:space="preserve">Post-session </w:t>
              </w:r>
            </w:ins>
            <w:ins w:id="378" w:author="Stephen Brooks" w:date="2021-10-17T18:40:00Z">
              <w:r w:rsidR="00403FA6">
                <w:rPr>
                  <w:rFonts w:ascii="Times" w:hAnsi="Times"/>
                  <w:sz w:val="24"/>
                  <w:lang w:val="en-GB"/>
                </w:rPr>
                <w:t>questionnaires</w:t>
              </w:r>
            </w:ins>
            <w:ins w:id="379" w:author="Stephen Brooks" w:date="2021-10-17T18:32:00Z">
              <w:r w:rsidRPr="00D17677">
                <w:rPr>
                  <w:rFonts w:ascii="Times" w:hAnsi="Times"/>
                  <w:sz w:val="24"/>
                  <w:lang w:val="en-GB"/>
                </w:rPr>
                <w:t xml:space="preserve"> </w:t>
              </w:r>
            </w:ins>
            <w:ins w:id="380" w:author="Stephen Brooks" w:date="2021-10-17T18:40:00Z">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ins>
            <w:ins w:id="381" w:author="Stephen Brooks" w:date="2021-10-17T18:32:00Z">
              <w:r w:rsidRPr="00D17677">
                <w:rPr>
                  <w:rFonts w:ascii="Times" w:hAnsi="Times"/>
                  <w:sz w:val="24"/>
                  <w:lang w:val="en-GB"/>
                </w:rPr>
                <w:t xml:space="preserve">will provide us with additional feedback, which might not be apparent in the previous data and will help us to more comprehensively understand the preference of a participant’s choices in terms of these </w:t>
              </w:r>
            </w:ins>
            <w:ins w:id="382" w:author="Stephen Brooks" w:date="2021-10-17T18:36:00Z">
              <w:r w:rsidR="000653A8">
                <w:rPr>
                  <w:rFonts w:ascii="Times" w:hAnsi="Times"/>
                  <w:sz w:val="24"/>
                  <w:lang w:val="en-GB"/>
                </w:rPr>
                <w:t>visualization</w:t>
              </w:r>
            </w:ins>
            <w:ins w:id="383" w:author="Stephen Brooks" w:date="2021-10-17T18:32:00Z">
              <w:r w:rsidRPr="00D17677">
                <w:rPr>
                  <w:rFonts w:ascii="Times" w:hAnsi="Times"/>
                  <w:sz w:val="24"/>
                  <w:lang w:val="en-GB"/>
                </w:rPr>
                <w:t xml:space="preserve"> techniques.   </w:t>
              </w:r>
            </w:ins>
            <w:del w:id="384" w:author="Stephen Brooks" w:date="2021-10-17T18:40:00Z">
              <w:r w:rsidR="00E2546A" w:rsidRPr="00046004" w:rsidDel="00403FA6">
                <w:rPr>
                  <w:rFonts w:ascii="Times" w:hAnsi="Times"/>
                  <w:sz w:val="24"/>
                </w:rPr>
                <w:delText xml:space="preserve">After using the </w:delText>
              </w:r>
            </w:del>
            <w:del w:id="385" w:author="Stephen Brooks" w:date="2021-10-17T17:22:00Z">
              <w:r w:rsidR="00E2546A" w:rsidRPr="00046004" w:rsidDel="003B6B35">
                <w:rPr>
                  <w:rFonts w:ascii="Times" w:hAnsi="Times"/>
                  <w:sz w:val="24"/>
                </w:rPr>
                <w:delText xml:space="preserve">main </w:delText>
              </w:r>
            </w:del>
            <w:del w:id="386" w:author="Stephen Brooks" w:date="2021-10-17T18:40:00Z">
              <w:r w:rsidR="00E2546A" w:rsidRPr="00046004" w:rsidDel="00403FA6">
                <w:rPr>
                  <w:rFonts w:ascii="Times" w:hAnsi="Times"/>
                  <w:sz w:val="24"/>
                </w:rPr>
                <w:delText xml:space="preserve">web application, the participant will be asked to complete the questionnaire (Appendix </w:delText>
              </w:r>
              <w:r w:rsidR="00C67727" w:rsidDel="00403FA6">
                <w:rPr>
                  <w:rFonts w:ascii="Times" w:hAnsi="Times"/>
                  <w:sz w:val="24"/>
                </w:rPr>
                <w:delText>C</w:delText>
              </w:r>
              <w:r w:rsidR="00E2546A" w:rsidRPr="00046004" w:rsidDel="00403FA6">
                <w:rPr>
                  <w:rFonts w:ascii="Times" w:hAnsi="Times"/>
                  <w:sz w:val="24"/>
                </w:rPr>
                <w:delText xml:space="preserve">). </w:delText>
              </w:r>
            </w:del>
            <w:r w:rsidR="00E2546A" w:rsidRPr="00046004">
              <w:rPr>
                <w:rFonts w:ascii="Times" w:hAnsi="Times"/>
                <w:sz w:val="24"/>
              </w:rPr>
              <w:t xml:space="preserve">The questionnaire will ask how much they agree with the statements about each question with answer options (Strongly </w:t>
            </w:r>
            <w:r w:rsidR="00565E94">
              <w:rPr>
                <w:rFonts w:ascii="Times" w:hAnsi="Times"/>
                <w:sz w:val="24"/>
              </w:rPr>
              <w:t>d</w:t>
            </w:r>
            <w:r w:rsidR="00E2546A" w:rsidRPr="00046004">
              <w:rPr>
                <w:rFonts w:ascii="Times" w:hAnsi="Times"/>
                <w:sz w:val="24"/>
              </w:rPr>
              <w:t>isagree</w:t>
            </w:r>
            <w:r w:rsidR="00565E94">
              <w:rPr>
                <w:rFonts w:ascii="Times" w:hAnsi="Times"/>
                <w:sz w:val="24"/>
              </w:rPr>
              <w:t xml:space="preserve"> </w:t>
            </w:r>
            <w:r w:rsidR="00E2546A" w:rsidRPr="00046004">
              <w:rPr>
                <w:rFonts w:ascii="Times" w:hAnsi="Times"/>
                <w:sz w:val="24"/>
              </w:rPr>
              <w:t>/</w:t>
            </w:r>
            <w:r w:rsidR="00565E94">
              <w:rPr>
                <w:rFonts w:ascii="Times" w:hAnsi="Times"/>
                <w:sz w:val="24"/>
              </w:rPr>
              <w:t xml:space="preserve"> </w:t>
            </w:r>
            <w:r w:rsidR="00E2546A" w:rsidRPr="00046004">
              <w:rPr>
                <w:rFonts w:ascii="Times" w:hAnsi="Times"/>
                <w:sz w:val="24"/>
              </w:rPr>
              <w:t xml:space="preserve">Somewhat </w:t>
            </w:r>
            <w:r w:rsidR="00565E94">
              <w:rPr>
                <w:rFonts w:ascii="Times" w:hAnsi="Times"/>
                <w:sz w:val="24"/>
              </w:rPr>
              <w:t>a</w:t>
            </w:r>
            <w:r w:rsidR="00E2546A" w:rsidRPr="00046004">
              <w:rPr>
                <w:rFonts w:ascii="Times" w:hAnsi="Times"/>
                <w:sz w:val="24"/>
              </w:rPr>
              <w:t>gree</w:t>
            </w:r>
            <w:r w:rsidR="00565E94">
              <w:rPr>
                <w:rFonts w:ascii="Times" w:hAnsi="Times"/>
                <w:sz w:val="24"/>
              </w:rPr>
              <w:t xml:space="preserve"> </w:t>
            </w:r>
            <w:r w:rsidR="00E2546A" w:rsidRPr="00046004">
              <w:rPr>
                <w:rFonts w:ascii="Times" w:hAnsi="Times"/>
                <w:sz w:val="24"/>
              </w:rPr>
              <w:t>/</w:t>
            </w:r>
            <w:r w:rsidR="00565E94">
              <w:rPr>
                <w:rFonts w:ascii="Times" w:hAnsi="Times"/>
                <w:sz w:val="24"/>
              </w:rPr>
              <w:t xml:space="preserve"> </w:t>
            </w:r>
            <w:r w:rsidR="00E2546A" w:rsidRPr="00046004">
              <w:rPr>
                <w:rFonts w:ascii="Times" w:hAnsi="Times"/>
                <w:sz w:val="24"/>
              </w:rPr>
              <w:t xml:space="preserve">Neither </w:t>
            </w:r>
            <w:r w:rsidR="00565E94">
              <w:rPr>
                <w:rFonts w:ascii="Times" w:hAnsi="Times"/>
                <w:sz w:val="24"/>
              </w:rPr>
              <w:t>a</w:t>
            </w:r>
            <w:r w:rsidR="00E2546A" w:rsidRPr="00046004">
              <w:rPr>
                <w:rFonts w:ascii="Times" w:hAnsi="Times"/>
                <w:sz w:val="24"/>
              </w:rPr>
              <w:t>gree nor disagree</w:t>
            </w:r>
            <w:r w:rsidR="00565E94">
              <w:rPr>
                <w:rFonts w:ascii="Times" w:hAnsi="Times"/>
                <w:sz w:val="24"/>
              </w:rPr>
              <w:t xml:space="preserve"> </w:t>
            </w:r>
            <w:r w:rsidR="00E2546A" w:rsidRPr="00046004">
              <w:rPr>
                <w:rFonts w:ascii="Times" w:hAnsi="Times"/>
                <w:sz w:val="24"/>
              </w:rPr>
              <w:t>/</w:t>
            </w:r>
            <w:r w:rsidR="00565E94">
              <w:rPr>
                <w:rFonts w:ascii="Times" w:hAnsi="Times"/>
                <w:sz w:val="24"/>
              </w:rPr>
              <w:t xml:space="preserve"> </w:t>
            </w:r>
            <w:r w:rsidR="00E2546A" w:rsidRPr="00046004">
              <w:rPr>
                <w:rFonts w:ascii="Times" w:hAnsi="Times"/>
                <w:sz w:val="24"/>
              </w:rPr>
              <w:t>Somewhat agree</w:t>
            </w:r>
            <w:r w:rsidR="00565E94">
              <w:rPr>
                <w:rFonts w:ascii="Times" w:hAnsi="Times"/>
                <w:sz w:val="24"/>
              </w:rPr>
              <w:t xml:space="preserve"> </w:t>
            </w:r>
            <w:r w:rsidR="00E2546A" w:rsidRPr="00046004">
              <w:rPr>
                <w:rFonts w:ascii="Times" w:hAnsi="Times"/>
                <w:sz w:val="24"/>
              </w:rPr>
              <w:t>/</w:t>
            </w:r>
            <w:r w:rsidR="00565E94">
              <w:rPr>
                <w:rFonts w:ascii="Times" w:hAnsi="Times"/>
                <w:sz w:val="24"/>
              </w:rPr>
              <w:t xml:space="preserve"> </w:t>
            </w:r>
            <w:r w:rsidR="00E2546A" w:rsidRPr="00046004">
              <w:rPr>
                <w:rFonts w:ascii="Times" w:hAnsi="Times"/>
                <w:sz w:val="24"/>
              </w:rPr>
              <w:t xml:space="preserve">Strongly agree). The interview results will be tabulated to provide a scoring for each question. </w:t>
            </w:r>
            <w:r w:rsidR="00993F90">
              <w:rPr>
                <w:rFonts w:ascii="Times" w:hAnsi="Times"/>
                <w:sz w:val="24"/>
              </w:rPr>
              <w:t>Each question will carry 1 point. We will calculate the total correct answer for each participant then we will convert it to percentage.</w:t>
            </w:r>
            <w:r w:rsidR="00394B82">
              <w:rPr>
                <w:rFonts w:ascii="Times" w:hAnsi="Times"/>
                <w:sz w:val="24"/>
              </w:rPr>
              <w:t xml:space="preserve"> </w:t>
            </w:r>
          </w:p>
          <w:p w14:paraId="394F85EB" w14:textId="479A525E" w:rsidR="003B6B35" w:rsidRPr="00D17677" w:rsidRDefault="003B6B35" w:rsidP="00CD2691">
            <w:pPr>
              <w:pStyle w:val="NormalWeb"/>
              <w:shd w:val="clear" w:color="auto" w:fill="FFFFFF"/>
              <w:jc w:val="both"/>
              <w:rPr>
                <w:rFonts w:ascii="Times" w:hAnsi="Times"/>
                <w:sz w:val="24"/>
              </w:rPr>
            </w:pPr>
            <w:ins w:id="387" w:author="Stephen Brooks" w:date="2021-10-17T17:23:00Z">
              <w:r w:rsidRPr="003B6B35">
                <w:rPr>
                  <w:rFonts w:ascii="Times" w:hAnsi="Times"/>
                  <w:sz w:val="24"/>
                </w:rPr>
                <w:t>Participant responses will be com</w:t>
              </w:r>
              <w:r w:rsidRPr="00D17677">
                <w:rPr>
                  <w:rFonts w:ascii="Times" w:hAnsi="Times"/>
                  <w:sz w:val="24"/>
                </w:rPr>
                <w:t>pared and aggregated. Positive averaged scores</w:t>
              </w:r>
            </w:ins>
            <w:r w:rsidR="002F1BEC">
              <w:rPr>
                <w:rFonts w:ascii="Times" w:hAnsi="Times"/>
                <w:sz w:val="24"/>
              </w:rPr>
              <w:t xml:space="preserve"> (over 50%)</w:t>
            </w:r>
            <w:ins w:id="388" w:author="Stephen Brooks" w:date="2021-10-17T17:23:00Z">
              <w:r w:rsidRPr="00D17677">
                <w:rPr>
                  <w:rFonts w:ascii="Times" w:hAnsi="Times"/>
                  <w:sz w:val="24"/>
                </w:rPr>
                <w:t xml:space="preserve"> for </w:t>
              </w:r>
            </w:ins>
            <w:ins w:id="389" w:author="Stephen Brooks" w:date="2021-10-17T17:24:00Z">
              <w:r w:rsidRPr="00D17677">
                <w:rPr>
                  <w:rFonts w:ascii="Times" w:hAnsi="Times"/>
                  <w:sz w:val="24"/>
                </w:rPr>
                <w:t>the</w:t>
              </w:r>
            </w:ins>
            <w:ins w:id="390" w:author="Stephen Brooks" w:date="2021-10-17T17:23:00Z">
              <w:r w:rsidRPr="00D17677">
                <w:rPr>
                  <w:rFonts w:ascii="Times" w:hAnsi="Times"/>
                  <w:sz w:val="24"/>
                </w:rPr>
                <w:t xml:space="preserve"> </w:t>
              </w:r>
            </w:ins>
            <w:ins w:id="391" w:author="Stephen Brooks" w:date="2021-10-17T17:24:00Z">
              <w:r w:rsidRPr="00D17677">
                <w:rPr>
                  <w:rFonts w:ascii="Times" w:hAnsi="Times"/>
                  <w:sz w:val="24"/>
                </w:rPr>
                <w:t>approach</w:t>
              </w:r>
            </w:ins>
            <w:ins w:id="392" w:author="Stephen Brooks" w:date="2021-10-17T17:23:00Z">
              <w:r w:rsidRPr="00D17677">
                <w:rPr>
                  <w:rFonts w:ascii="Times" w:hAnsi="Times"/>
                  <w:sz w:val="24"/>
                </w:rPr>
                <w:t xml:space="preserve"> will support the hypothesis that </w:t>
              </w:r>
            </w:ins>
            <w:ins w:id="393" w:author="Stephen Brooks" w:date="2021-10-17T17:24:00Z">
              <w:r w:rsidRPr="00D17677">
                <w:rPr>
                  <w:rFonts w:ascii="Times" w:hAnsi="Times"/>
                  <w:sz w:val="24"/>
                </w:rPr>
                <w:t xml:space="preserve">chromatic </w:t>
              </w:r>
              <w:r w:rsidR="003F0785" w:rsidRPr="00D17677">
                <w:rPr>
                  <w:rFonts w:ascii="Times" w:hAnsi="Times"/>
                  <w:sz w:val="24"/>
                </w:rPr>
                <w:t>aberration</w:t>
              </w:r>
            </w:ins>
            <w:ins w:id="394" w:author="Stephen Brooks" w:date="2021-10-17T17:23:00Z">
              <w:r w:rsidRPr="00D17677">
                <w:rPr>
                  <w:rFonts w:ascii="Times" w:hAnsi="Times"/>
                  <w:sz w:val="24"/>
                </w:rPr>
                <w:t xml:space="preserve"> </w:t>
              </w:r>
            </w:ins>
            <w:ins w:id="395" w:author="Stephen Brooks" w:date="2021-10-17T18:28:00Z">
              <w:r w:rsidR="00D17677" w:rsidRPr="00D17677">
                <w:rPr>
                  <w:rFonts w:ascii="Times" w:hAnsi="Times"/>
                  <w:sz w:val="24"/>
                  <w:rPrChange w:id="396" w:author="Stephen Brooks" w:date="2021-10-17T18:29:00Z">
                    <w:rPr>
                      <w:rFonts w:ascii="Times" w:hAnsi="Times"/>
                      <w:color w:val="FF0000"/>
                      <w:sz w:val="24"/>
                    </w:rPr>
                  </w:rPrChange>
                </w:rPr>
                <w:t>is more useful for</w:t>
              </w:r>
            </w:ins>
            <w:ins w:id="397" w:author="Stephen Brooks" w:date="2021-10-17T17:23:00Z">
              <w:r w:rsidRPr="00D17677">
                <w:rPr>
                  <w:rFonts w:ascii="Times" w:hAnsi="Times"/>
                  <w:sz w:val="24"/>
                </w:rPr>
                <w:t xml:space="preserve"> </w:t>
              </w:r>
            </w:ins>
            <w:ins w:id="398" w:author="Stephen Brooks" w:date="2021-10-17T17:24:00Z">
              <w:r w:rsidR="003F0785" w:rsidRPr="00D17677">
                <w:rPr>
                  <w:rFonts w:ascii="Times" w:hAnsi="Times"/>
                  <w:sz w:val="24"/>
                </w:rPr>
                <w:t>uncertainty visualization</w:t>
              </w:r>
            </w:ins>
            <w:ins w:id="399" w:author="Stephen Brooks" w:date="2021-10-17T18:29:00Z">
              <w:r w:rsidR="00D17677" w:rsidRPr="00D17677">
                <w:rPr>
                  <w:rFonts w:ascii="Times" w:hAnsi="Times"/>
                  <w:sz w:val="24"/>
                  <w:rPrChange w:id="400" w:author="Stephen Brooks" w:date="2021-10-17T18:29:00Z">
                    <w:rPr>
                      <w:rFonts w:ascii="Times" w:hAnsi="Times"/>
                      <w:color w:val="FF0000"/>
                      <w:sz w:val="24"/>
                    </w:rPr>
                  </w:rPrChange>
                </w:rPr>
                <w:t xml:space="preserve"> over alternative</w:t>
              </w:r>
              <w:r w:rsidR="00D17677">
                <w:rPr>
                  <w:rFonts w:ascii="Times" w:hAnsi="Times"/>
                  <w:sz w:val="24"/>
                </w:rPr>
                <w:t>s</w:t>
              </w:r>
            </w:ins>
            <w:ins w:id="401" w:author="Stephen Brooks" w:date="2021-10-17T17:23:00Z">
              <w:r w:rsidRPr="00D17677">
                <w:rPr>
                  <w:rFonts w:ascii="Times" w:hAnsi="Times"/>
                  <w:sz w:val="24"/>
                </w:rPr>
                <w:t xml:space="preserve">. </w:t>
              </w:r>
            </w:ins>
            <w:ins w:id="402" w:author="Stephen Brooks" w:date="2021-10-17T18:29:00Z">
              <w:r w:rsidR="00D17677" w:rsidRPr="00D17677">
                <w:rPr>
                  <w:rFonts w:ascii="Times" w:hAnsi="Times"/>
                  <w:sz w:val="24"/>
                  <w:rPrChange w:id="403" w:author="Stephen Brooks" w:date="2021-10-17T18:29:00Z">
                    <w:rPr>
                      <w:rFonts w:ascii="Times" w:hAnsi="Times"/>
                      <w:color w:val="FF0000"/>
                      <w:sz w:val="24"/>
                    </w:rPr>
                  </w:rPrChange>
                </w:rPr>
                <w:t xml:space="preserve"> </w:t>
              </w:r>
            </w:ins>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29AC9486" w:rsidR="00763CEB" w:rsidRPr="00565E94" w:rsidRDefault="00403FA6" w:rsidP="00763CEB">
            <w:pPr>
              <w:pStyle w:val="NormalWeb"/>
              <w:shd w:val="clear" w:color="auto" w:fill="FFFFFF"/>
              <w:rPr>
                <w:rFonts w:ascii="Times" w:hAnsi="Times"/>
                <w:sz w:val="24"/>
              </w:rPr>
            </w:pPr>
            <w:ins w:id="404" w:author="Stephen Brooks" w:date="2021-10-17T18:42:00Z">
              <w:r w:rsidRPr="00403FA6">
                <w:rPr>
                  <w:rFonts w:ascii="Times" w:hAnsi="Times"/>
                  <w:sz w:val="24"/>
                </w:rPr>
                <w:t xml:space="preserve">Every participant will receive compensation of $10 and it will be given directly from the researcher after the study. The compensation will be given even if the participant does not finish the study. Before the study, participants will sign the Participant Payment Receipt </w:t>
              </w:r>
              <w:r w:rsidRPr="00403FA6">
                <w:rPr>
                  <w:rFonts w:ascii="Times" w:hAnsi="Times"/>
                  <w:color w:val="FF0000"/>
                  <w:sz w:val="24"/>
                  <w:rPrChange w:id="405" w:author="Stephen Brooks" w:date="2021-10-17T18:42:00Z">
                    <w:rPr>
                      <w:rFonts w:ascii="Times" w:hAnsi="Times"/>
                      <w:sz w:val="24"/>
                    </w:rPr>
                  </w:rPrChange>
                </w:rPr>
                <w:t>(Appendix ?)</w:t>
              </w:r>
              <w:r w:rsidRPr="00403FA6">
                <w:rPr>
                  <w:rFonts w:ascii="Times" w:hAnsi="Times"/>
                  <w:sz w:val="24"/>
                </w:rPr>
                <w:t>, concerning the acceptance of the payment and there won’t be any other expenses in the study.</w:t>
              </w:r>
            </w:ins>
            <w:del w:id="406" w:author="Stephen Brooks" w:date="2021-10-17T18:42:00Z">
              <w:r w:rsidR="00452F52" w:rsidRPr="00565E94" w:rsidDel="00403FA6">
                <w:rPr>
                  <w:rFonts w:ascii="Times" w:hAnsi="Times"/>
                  <w:sz w:val="24"/>
                </w:rPr>
                <w:delText xml:space="preserve">It is entirely voluntary. So, </w:delText>
              </w:r>
              <w:r w:rsidR="00763CEB" w:rsidRPr="00565E94" w:rsidDel="00403FA6">
                <w:rPr>
                  <w:rFonts w:ascii="Times" w:hAnsi="Times"/>
                  <w:sz w:val="24"/>
                </w:rPr>
                <w:delText xml:space="preserve">the participants will not be compensated for their </w:delText>
              </w:r>
              <w:r w:rsidR="00452F52" w:rsidRPr="00565E94" w:rsidDel="00403FA6">
                <w:rPr>
                  <w:rFonts w:ascii="Times" w:hAnsi="Times"/>
                  <w:sz w:val="24"/>
                </w:rPr>
                <w:delText>time</w:delText>
              </w:r>
              <w:r w:rsidR="00763CEB" w:rsidRPr="00565E94" w:rsidDel="00403FA6">
                <w:rPr>
                  <w:rFonts w:ascii="Times" w:hAnsi="Times"/>
                  <w:sz w:val="24"/>
                </w:rPr>
                <w:delText>.</w:delText>
              </w:r>
            </w:del>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407"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408" w:name="_Hlk20834429"/>
            <w:r w:rsidR="00A51B0B" w:rsidRPr="00046004">
              <w:rPr>
                <w:rFonts w:ascii="Times" w:hAnsi="Times" w:cstheme="minorHAnsi"/>
                <w:szCs w:val="22"/>
              </w:rPr>
              <w:t>anonymous, anonymized, de-identified/coded, identifying</w:t>
            </w:r>
            <w:bookmarkEnd w:id="408"/>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ins w:id="409" w:author="Stephen Brooks" w:date="2021-10-17T18:43:00Z"/>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407"/>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552F4750"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We will use one of the recommended Dal online survey solutions named “</w:t>
            </w:r>
            <w:proofErr w:type="spellStart"/>
            <w:r w:rsidRPr="00046004">
              <w:rPr>
                <w:rFonts w:ascii="Times" w:hAnsi="Times"/>
                <w:sz w:val="24"/>
              </w:rPr>
              <w:t>Opinio</w:t>
            </w:r>
            <w:proofErr w:type="spellEnd"/>
            <w:r w:rsidRPr="00046004">
              <w:rPr>
                <w:rFonts w:ascii="Times" w:hAnsi="Times"/>
                <w:sz w:val="24"/>
              </w:rPr>
              <w:t xml:space="preserve">” for the questionnaire. The questionnaire will include multiple choice questions and written responses to </w:t>
            </w:r>
            <w:r w:rsidRPr="00046004">
              <w:rPr>
                <w:rFonts w:ascii="Times" w:hAnsi="Times"/>
                <w:sz w:val="24"/>
              </w:rPr>
              <w:lastRenderedPageBreak/>
              <w:t xml:space="preserve">questions. Personal information from the questionnaire will be stripped to a separate file. Data will always refer to encoded Participant ID.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r w:rsidR="0070741E" w:rsidRPr="00046004">
              <w:rPr>
                <w:rFonts w:ascii="Times" w:hAnsi="Times" w:cstheme="minorHAnsi"/>
              </w:rPr>
              <w:t xml:space="preserve">[  ]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046004" w:rsidRDefault="00BD75FF" w:rsidP="005C7303">
            <w:pPr>
              <w:jc w:val="both"/>
            </w:pPr>
            <w:r w:rsidRPr="00046004">
              <w:t xml:space="preserve">Survey responses will be stored in “Opinio” on the Dalhousie Servers. Recorded audio and video from the screenshare will be stored on a secure encrypted server at the Faculty of Computer Science, Dalhousie University. </w:t>
            </w:r>
            <w:r w:rsidRPr="00046004">
              <w:rPr>
                <w:color w:val="000000" w:themeColor="text1"/>
              </w:rPr>
              <w:t xml:space="preserve">Since </w:t>
            </w:r>
            <w:r w:rsidRPr="00046004">
              <w:rPr>
                <w:color w:val="000000" w:themeColor="text1"/>
                <w:shd w:val="clear" w:color="auto" w:fill="FFFFFF"/>
              </w:rPr>
              <w:t>we have </w:t>
            </w:r>
            <w:r w:rsidRPr="00046004">
              <w:rPr>
                <w:rStyle w:val="Strong"/>
                <w:b w:val="0"/>
                <w:bCs w:val="0"/>
                <w:color w:val="000000" w:themeColor="text1"/>
                <w:shd w:val="clear" w:color="auto" w:fill="FFFFFF"/>
              </w:rPr>
              <w:t>limited</w:t>
            </w:r>
            <w:r w:rsidRPr="00046004">
              <w:rPr>
                <w:rStyle w:val="Strong"/>
                <w:color w:val="000000" w:themeColor="text1"/>
                <w:shd w:val="clear" w:color="auto" w:fill="FFFFFF"/>
              </w:rPr>
              <w:t> </w:t>
            </w:r>
            <w:r w:rsidRPr="00046004">
              <w:rPr>
                <w:color w:val="000000" w:themeColor="text1"/>
                <w:shd w:val="clear" w:color="auto" w:fill="FFFFFF"/>
              </w:rPr>
              <w:t>licenses for Opinio, access will typically be restricted to a </w:t>
            </w:r>
            <w:r w:rsidRPr="00046004">
              <w:rPr>
                <w:rStyle w:val="Strong"/>
                <w:b w:val="0"/>
                <w:bCs w:val="0"/>
                <w:color w:val="000000" w:themeColor="text1"/>
                <w:shd w:val="clear" w:color="auto" w:fill="FFFFFF"/>
              </w:rPr>
              <w:t>2-month</w:t>
            </w:r>
            <w:r w:rsidRPr="00046004">
              <w:rPr>
                <w:color w:val="000000" w:themeColor="text1"/>
                <w:shd w:val="clear" w:color="auto" w:fill="FFFFFF"/>
              </w:rPr>
              <w:t xml:space="preserve"> duration. If there need longer duration of </w:t>
            </w:r>
            <w:r w:rsidR="005C7303" w:rsidRPr="00046004">
              <w:rPr>
                <w:color w:val="000000" w:themeColor="text1"/>
                <w:shd w:val="clear" w:color="auto" w:fill="FFFFFF"/>
              </w:rPr>
              <w:t>persistency,</w:t>
            </w:r>
            <w:r w:rsidRPr="00046004">
              <w:rPr>
                <w:color w:val="000000" w:themeColor="text1"/>
                <w:shd w:val="clear" w:color="auto" w:fill="FFFFFF"/>
              </w:rPr>
              <w:t xml:space="preserve"> then we </w:t>
            </w:r>
            <w:r w:rsidR="005C7303" w:rsidRPr="00046004">
              <w:rPr>
                <w:color w:val="000000" w:themeColor="text1"/>
                <w:shd w:val="clear" w:color="auto" w:fill="FFFFFF"/>
              </w:rPr>
              <w:t>must</w:t>
            </w:r>
            <w:r w:rsidRPr="00046004">
              <w:rPr>
                <w:color w:val="000000" w:themeColor="text1"/>
                <w:shd w:val="clear" w:color="auto" w:fill="FFFFFF"/>
              </w:rPr>
              <w:t xml:space="preserve"> </w:t>
            </w:r>
            <w:r w:rsidR="005C7303" w:rsidRPr="00046004">
              <w:rPr>
                <w:color w:val="000000" w:themeColor="text1"/>
                <w:shd w:val="clear" w:color="auto" w:fill="FFFFFF"/>
              </w:rPr>
              <w:t>contact</w:t>
            </w:r>
            <w:r w:rsidRPr="00046004">
              <w:rPr>
                <w:color w:val="000000" w:themeColor="text1"/>
                <w:shd w:val="clear" w:color="auto" w:fill="FFFFFF"/>
              </w:rPr>
              <w:t xml:space="preserve"> the </w:t>
            </w:r>
            <w:r w:rsidR="005C7303" w:rsidRPr="00046004">
              <w:rPr>
                <w:color w:val="000000" w:themeColor="text1"/>
                <w:shd w:val="clear" w:color="auto" w:fill="FFFFFF"/>
              </w:rPr>
              <w:t xml:space="preserve">proper </w:t>
            </w:r>
            <w:r w:rsidRPr="00046004">
              <w:rPr>
                <w:color w:val="000000" w:themeColor="text1"/>
                <w:shd w:val="clear" w:color="auto" w:fill="FFFFFF"/>
              </w:rPr>
              <w:t>authority</w:t>
            </w:r>
            <w:r w:rsidR="005C7303" w:rsidRPr="00046004">
              <w:rPr>
                <w:color w:val="000000" w:themeColor="text1"/>
                <w:shd w:val="clear" w:color="auto" w:fill="FFFFFF"/>
              </w:rPr>
              <w:t xml:space="preserve"> for the extension</w:t>
            </w:r>
            <w:r w:rsidRPr="00046004">
              <w:rPr>
                <w:color w:val="000000" w:themeColor="text1"/>
                <w:shd w:val="clear" w:color="auto" w:fill="FFFFFF"/>
              </w:rPr>
              <w:t>.</w:t>
            </w:r>
            <w:r w:rsidR="005C7303" w:rsidRPr="00046004">
              <w:rPr>
                <w:color w:val="000000" w:themeColor="text1"/>
                <w:shd w:val="clear" w:color="auto" w:fill="FFFFFF"/>
              </w:rPr>
              <w:t xml:space="preserve"> Alternately, the researcher can store another copy of the data in their own secure repositories.</w:t>
            </w:r>
            <w:r w:rsidR="005C7303" w:rsidRPr="00046004">
              <w:t xml:space="preserve"> </w:t>
            </w:r>
            <w:r w:rsidRPr="00046004">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lastRenderedPageBreak/>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03FA6" w:rsidRDefault="00691E04" w:rsidP="006C45CA">
            <w:pPr>
              <w:pStyle w:val="NormalWeb"/>
              <w:shd w:val="clear" w:color="auto" w:fill="FFFFFF"/>
              <w:jc w:val="both"/>
              <w:rPr>
                <w:ins w:id="410" w:author="Stephen Brooks" w:date="2021-10-17T18:44:00Z"/>
                <w:rFonts w:ascii="Times New Roman" w:hAnsi="Times New Roman"/>
                <w:sz w:val="24"/>
                <w:rPrChange w:id="411" w:author="Stephen Brooks" w:date="2021-10-17T18:45:00Z">
                  <w:rPr>
                    <w:ins w:id="412" w:author="Stephen Brooks" w:date="2021-10-17T18:44:00Z"/>
                    <w:rFonts w:ascii="Times New Roman" w:hAnsi="Times New Roman"/>
                    <w:color w:val="FF0000"/>
                    <w:sz w:val="24"/>
                  </w:rPr>
                </w:rPrChange>
              </w:rPr>
            </w:pPr>
            <w:ins w:id="413" w:author="Stephen Brooks" w:date="2021-10-17T16:19:00Z">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cause some degree of discomfort to some partici</w:t>
              </w:r>
            </w:ins>
            <w:ins w:id="414" w:author="Stephen Brooks" w:date="2021-10-17T16:20:00Z">
              <w:r w:rsidR="001744F5" w:rsidRPr="00403FA6">
                <w:rPr>
                  <w:rFonts w:ascii="Times New Roman" w:hAnsi="Times New Roman"/>
                  <w:sz w:val="24"/>
                </w:rPr>
                <w:t xml:space="preserve">pants, given that the data is representative of a pandemic </w:t>
              </w:r>
            </w:ins>
            <w:ins w:id="415" w:author="Stephen Brooks" w:date="2021-10-17T18:45:00Z">
              <w:r w:rsidR="00403FA6">
                <w:rPr>
                  <w:rFonts w:ascii="Times New Roman" w:hAnsi="Times New Roman"/>
                  <w:sz w:val="24"/>
                </w:rPr>
                <w:t xml:space="preserve">which is </w:t>
              </w:r>
            </w:ins>
            <w:ins w:id="416" w:author="Stephen Brooks" w:date="2021-10-17T16:20:00Z">
              <w:r w:rsidR="001744F5" w:rsidRPr="00403FA6">
                <w:rPr>
                  <w:rFonts w:ascii="Times New Roman" w:hAnsi="Times New Roman"/>
                  <w:sz w:val="24"/>
                </w:rPr>
                <w:t xml:space="preserve">of concern to all.  </w:t>
              </w:r>
            </w:ins>
            <w:ins w:id="417" w:author="Stephen Brooks" w:date="2021-10-17T16:19:00Z">
              <w:r w:rsidR="001744F5" w:rsidRPr="00403FA6">
                <w:rPr>
                  <w:rFonts w:ascii="Times New Roman" w:hAnsi="Times New Roman"/>
                  <w:sz w:val="24"/>
                </w:rPr>
                <w:t xml:space="preserve"> </w:t>
              </w:r>
            </w:ins>
          </w:p>
          <w:p w14:paraId="6F0CC33C" w14:textId="2D9EA2D3" w:rsidR="00403FA6" w:rsidRPr="001744F5" w:rsidRDefault="00403FA6" w:rsidP="006C45CA">
            <w:pPr>
              <w:pStyle w:val="NormalWeb"/>
              <w:shd w:val="clear" w:color="auto" w:fill="FFFFFF"/>
              <w:jc w:val="both"/>
              <w:rPr>
                <w:ins w:id="418" w:author="Stephen Brooks" w:date="2021-10-17T16:19:00Z"/>
                <w:rFonts w:ascii="Times New Roman" w:hAnsi="Times New Roman"/>
                <w:color w:val="FF0000"/>
                <w:sz w:val="24"/>
                <w:rPrChange w:id="419" w:author="Stephen Brooks" w:date="2021-10-17T16:20:00Z">
                  <w:rPr>
                    <w:ins w:id="420" w:author="Stephen Brooks" w:date="2021-10-17T16:19:00Z"/>
                    <w:rFonts w:ascii="Times New Roman" w:hAnsi="Times New Roman"/>
                    <w:sz w:val="24"/>
                  </w:rPr>
                </w:rPrChange>
              </w:rPr>
            </w:pPr>
            <w:ins w:id="421" w:author="Stephen Brooks" w:date="2021-10-17T18:44:00Z">
              <w:r w:rsidRPr="00403FA6">
                <w:rPr>
                  <w:rFonts w:ascii="Times New Roman" w:hAnsi="Times New Roman"/>
                  <w:sz w:val="24"/>
                  <w:rPrChange w:id="422" w:author="Stephen Brooks" w:date="2021-10-17T18:45:00Z">
                    <w:rPr>
                      <w:rFonts w:ascii="Times New Roman" w:hAnsi="Times New Roman"/>
                      <w:color w:val="FF0000"/>
                      <w:sz w:val="24"/>
                    </w:rPr>
                  </w:rPrChange>
                </w:rPr>
                <w:t xml:space="preserve">In </w:t>
              </w:r>
            </w:ins>
            <w:ins w:id="423" w:author="Stephen Brooks" w:date="2021-10-17T18:45:00Z">
              <w:r w:rsidRPr="00403FA6">
                <w:rPr>
                  <w:rFonts w:ascii="Times New Roman" w:hAnsi="Times New Roman"/>
                  <w:sz w:val="24"/>
                </w:rPr>
                <w:t>addition,</w:t>
              </w:r>
            </w:ins>
            <w:ins w:id="424" w:author="Stephen Brooks" w:date="2021-10-17T18:44:00Z">
              <w:r w:rsidRPr="00403FA6">
                <w:rPr>
                  <w:rFonts w:ascii="Times New Roman" w:hAnsi="Times New Roman"/>
                  <w:sz w:val="24"/>
                  <w:rPrChange w:id="425" w:author="Stephen Brooks" w:date="2021-10-17T18:45:00Z">
                    <w:rPr>
                      <w:rFonts w:ascii="Times New Roman" w:hAnsi="Times New Roman"/>
                      <w:color w:val="FF0000"/>
                      <w:sz w:val="24"/>
                    </w:rPr>
                  </w:rPrChange>
                </w:rPr>
                <w:t xml:space="preserve"> </w:t>
              </w:r>
            </w:ins>
            <w:ins w:id="426" w:author="Stephen Brooks" w:date="2021-10-17T18:45:00Z">
              <w:r w:rsidRPr="00403FA6">
                <w:rPr>
                  <w:rFonts w:ascii="Times New Roman" w:hAnsi="Times New Roman"/>
                  <w:sz w:val="24"/>
                  <w:rPrChange w:id="427" w:author="Stephen Brooks" w:date="2021-10-17T18:45:00Z">
                    <w:rPr>
                      <w:rFonts w:ascii="Times New Roman" w:hAnsi="Times New Roman"/>
                      <w:color w:val="FF0000"/>
                      <w:sz w:val="24"/>
                    </w:rPr>
                  </w:rPrChange>
                </w:rPr>
                <w:t xml:space="preserve">it is possible </w:t>
              </w:r>
            </w:ins>
            <w:ins w:id="428" w:author="Stephen Brooks" w:date="2021-10-17T18:44:00Z">
              <w:r w:rsidRPr="00403FA6">
                <w:rPr>
                  <w:rFonts w:ascii="Times New Roman" w:hAnsi="Times New Roman"/>
                  <w:sz w:val="24"/>
                  <w:rPrChange w:id="429" w:author="Stephen Brooks" w:date="2021-10-17T18:45:00Z">
                    <w:rPr>
                      <w:rFonts w:ascii="Times New Roman" w:hAnsi="Times New Roman"/>
                      <w:color w:val="FF0000"/>
                      <w:sz w:val="24"/>
                    </w:rPr>
                  </w:rPrChange>
                </w:rPr>
                <w:t xml:space="preserve">the use of simulated chromatic </w:t>
              </w:r>
            </w:ins>
            <w:ins w:id="430" w:author="Stephen Brooks" w:date="2021-10-17T18:45:00Z">
              <w:r w:rsidRPr="00403FA6">
                <w:rPr>
                  <w:rFonts w:ascii="Times New Roman" w:hAnsi="Times New Roman"/>
                  <w:sz w:val="24"/>
                  <w:rPrChange w:id="431" w:author="Stephen Brooks" w:date="2021-10-17T18:45:00Z">
                    <w:rPr>
                      <w:rFonts w:ascii="Times New Roman" w:hAnsi="Times New Roman"/>
                      <w:color w:val="FF0000"/>
                      <w:sz w:val="24"/>
                    </w:rPr>
                  </w:rPrChange>
                </w:rPr>
                <w:t>aberration</w:t>
              </w:r>
            </w:ins>
            <w:ins w:id="432" w:author="Stephen Brooks" w:date="2021-10-17T18:44:00Z">
              <w:r w:rsidRPr="00403FA6">
                <w:rPr>
                  <w:rFonts w:ascii="Times New Roman" w:hAnsi="Times New Roman"/>
                  <w:sz w:val="24"/>
                  <w:rPrChange w:id="433" w:author="Stephen Brooks" w:date="2021-10-17T18:45:00Z">
                    <w:rPr>
                      <w:rFonts w:ascii="Times New Roman" w:hAnsi="Times New Roman"/>
                      <w:color w:val="FF0000"/>
                      <w:sz w:val="24"/>
                    </w:rPr>
                  </w:rPrChange>
                </w:rPr>
                <w:t xml:space="preserve"> may cause some</w:t>
              </w:r>
            </w:ins>
            <w:ins w:id="434" w:author="Stephen Brooks" w:date="2021-10-17T18:45:00Z">
              <w:r>
                <w:rPr>
                  <w:rFonts w:ascii="Times New Roman" w:hAnsi="Times New Roman"/>
                  <w:sz w:val="24"/>
                </w:rPr>
                <w:t xml:space="preserve"> minor</w:t>
              </w:r>
            </w:ins>
            <w:ins w:id="435" w:author="Stephen Brooks" w:date="2021-10-17T18:44:00Z">
              <w:r w:rsidRPr="00403FA6">
                <w:rPr>
                  <w:rFonts w:ascii="Times New Roman" w:hAnsi="Times New Roman"/>
                  <w:sz w:val="24"/>
                  <w:rPrChange w:id="436" w:author="Stephen Brooks" w:date="2021-10-17T18:45:00Z">
                    <w:rPr>
                      <w:rFonts w:ascii="Times New Roman" w:hAnsi="Times New Roman"/>
                      <w:color w:val="FF0000"/>
                      <w:sz w:val="24"/>
                    </w:rPr>
                  </w:rPrChange>
                </w:rPr>
                <w:t xml:space="preserve"> eye s</w:t>
              </w:r>
            </w:ins>
            <w:ins w:id="437" w:author="Stephen Brooks" w:date="2021-10-17T18:45:00Z">
              <w:r w:rsidRPr="00403FA6">
                <w:rPr>
                  <w:rFonts w:ascii="Times New Roman" w:hAnsi="Times New Roman"/>
                  <w:sz w:val="24"/>
                  <w:rPrChange w:id="438" w:author="Stephen Brooks" w:date="2021-10-17T18:45:00Z">
                    <w:rPr>
                      <w:rFonts w:ascii="Times New Roman" w:hAnsi="Times New Roman"/>
                      <w:color w:val="FF0000"/>
                      <w:sz w:val="24"/>
                    </w:rPr>
                  </w:rPrChange>
                </w:rPr>
                <w:t xml:space="preserve">train. </w:t>
              </w:r>
            </w:ins>
          </w:p>
          <w:p w14:paraId="3868F276" w14:textId="7DC83084" w:rsidR="00656895" w:rsidRPr="00046004" w:rsidRDefault="00656895" w:rsidP="006C45CA">
            <w:pPr>
              <w:pStyle w:val="NormalWeb"/>
              <w:shd w:val="clear" w:color="auto" w:fill="FFFFFF"/>
              <w:jc w:val="both"/>
              <w:rPr>
                <w:rFonts w:ascii="Times New Roman" w:hAnsi="Times New Roman"/>
                <w:sz w:val="24"/>
              </w:rPr>
            </w:pPr>
            <w:del w:id="439" w:author="Stephen Brooks" w:date="2021-10-17T18:45:00Z">
              <w:r w:rsidRPr="00046004" w:rsidDel="00403FA6">
                <w:rPr>
                  <w:rFonts w:ascii="Times New Roman" w:hAnsi="Times New Roman"/>
                  <w:sz w:val="24"/>
                </w:rPr>
                <w:delText xml:space="preserve">There </w:delText>
              </w:r>
            </w:del>
            <w:ins w:id="440" w:author="Stephen Brooks" w:date="2021-10-17T18:45:00Z">
              <w:r w:rsidR="00403FA6">
                <w:rPr>
                  <w:rFonts w:ascii="Times New Roman" w:hAnsi="Times New Roman"/>
                  <w:sz w:val="24"/>
                </w:rPr>
                <w:t>Beyond the above noted concerns, t</w:t>
              </w:r>
              <w:r w:rsidR="00403FA6" w:rsidRPr="00046004">
                <w:rPr>
                  <w:rFonts w:ascii="Times New Roman" w:hAnsi="Times New Roman"/>
                  <w:sz w:val="24"/>
                </w:rPr>
                <w:t xml:space="preserve">here </w:t>
              </w:r>
            </w:ins>
            <w:r w:rsidRPr="00046004">
              <w:rPr>
                <w:rFonts w:ascii="Times New Roman" w:hAnsi="Times New Roman"/>
                <w:sz w:val="24"/>
              </w:rPr>
              <w:t xml:space="preserve">are </w:t>
            </w:r>
            <w:r w:rsidR="003762AC" w:rsidRPr="00046004">
              <w:rPr>
                <w:rFonts w:ascii="Times New Roman" w:hAnsi="Times New Roman"/>
                <w:sz w:val="24"/>
              </w:rPr>
              <w:t>no</w:t>
            </w:r>
            <w:r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3762AC" w:rsidRPr="00046004">
              <w:rPr>
                <w:rFonts w:ascii="Times New Roman" w:hAnsi="Times New Roman"/>
                <w:sz w:val="24"/>
              </w:rPr>
              <w:t xml:space="preserve"> or social</w:t>
            </w:r>
            <w:r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Pr="00046004">
              <w:rPr>
                <w:rFonts w:ascii="Times New Roman" w:hAnsi="Times New Roman"/>
                <w:sz w:val="24"/>
              </w:rPr>
              <w:t xml:space="preserve"> </w:t>
            </w:r>
            <w:r w:rsidR="00E923D4" w:rsidRPr="00046004">
              <w:rPr>
                <w:rFonts w:ascii="Times New Roman" w:hAnsi="Times New Roman"/>
                <w:sz w:val="24"/>
              </w:rPr>
              <w:t>discomforts</w:t>
            </w:r>
            <w:r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06860A8F"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t xml:space="preserve">Participating in the study might benefit participants in terms of knowledge which will help them to participate in paid surveys in future, </w:t>
            </w:r>
            <w:ins w:id="441" w:author="Stephen Brooks" w:date="2021-10-17T18:47:00Z">
              <w:r w:rsidR="00403FA6">
                <w:rPr>
                  <w:rFonts w:ascii="Times New Roman" w:hAnsi="Times New Roman"/>
                  <w:sz w:val="24"/>
                </w:rPr>
                <w:t xml:space="preserve">or </w:t>
              </w:r>
            </w:ins>
            <w:r w:rsidRPr="00046004">
              <w:rPr>
                <w:rFonts w:ascii="Times New Roman" w:hAnsi="Times New Roman"/>
                <w:sz w:val="24"/>
              </w:rPr>
              <w:t>conduct</w:t>
            </w:r>
            <w:r w:rsidR="003B4C58" w:rsidRPr="00046004">
              <w:rPr>
                <w:rFonts w:ascii="Times New Roman" w:hAnsi="Times New Roman"/>
                <w:sz w:val="24"/>
              </w:rPr>
              <w:t xml:space="preserve"> and contribute </w:t>
            </w:r>
            <w:del w:id="442" w:author="Stephen Brooks" w:date="2021-10-17T18:47:00Z">
              <w:r w:rsidR="003B4C58" w:rsidRPr="00046004" w:rsidDel="00403FA6">
                <w:rPr>
                  <w:rFonts w:ascii="Times New Roman" w:hAnsi="Times New Roman"/>
                  <w:sz w:val="24"/>
                </w:rPr>
                <w:delText>on</w:delText>
              </w:r>
              <w:r w:rsidRPr="00046004" w:rsidDel="00403FA6">
                <w:rPr>
                  <w:rFonts w:ascii="Times New Roman" w:hAnsi="Times New Roman"/>
                  <w:sz w:val="24"/>
                </w:rPr>
                <w:delText xml:space="preserve"> </w:delText>
              </w:r>
            </w:del>
            <w:r w:rsidRPr="00046004">
              <w:rPr>
                <w:rFonts w:ascii="Times New Roman" w:hAnsi="Times New Roman"/>
                <w:sz w:val="24"/>
              </w:rPr>
              <w:t xml:space="preserve">their own survey if </w:t>
            </w:r>
            <w:ins w:id="443" w:author="Stephen Brooks" w:date="2021-10-17T18:47:00Z">
              <w:r w:rsidR="00403FA6">
                <w:rPr>
                  <w:rFonts w:ascii="Times New Roman" w:hAnsi="Times New Roman"/>
                  <w:sz w:val="24"/>
                </w:rPr>
                <w:t xml:space="preserve">ever </w:t>
              </w:r>
            </w:ins>
            <w:del w:id="444" w:author="Stephen Brooks" w:date="2021-10-17T18:47:00Z">
              <w:r w:rsidRPr="00046004" w:rsidDel="00403FA6">
                <w:rPr>
                  <w:rFonts w:ascii="Times New Roman" w:hAnsi="Times New Roman"/>
                  <w:sz w:val="24"/>
                </w:rPr>
                <w:delText>needed ever</w:delText>
              </w:r>
              <w:r w:rsidR="003B4C58" w:rsidRPr="00046004" w:rsidDel="00403FA6">
                <w:rPr>
                  <w:rFonts w:ascii="Times New Roman" w:hAnsi="Times New Roman"/>
                  <w:sz w:val="24"/>
                </w:rPr>
                <w:delText xml:space="preserve"> in future</w:delText>
              </w:r>
              <w:r w:rsidRPr="00046004" w:rsidDel="00403FA6">
                <w:rPr>
                  <w:rFonts w:ascii="Times New Roman" w:hAnsi="Times New Roman"/>
                  <w:sz w:val="24"/>
                </w:rPr>
                <w:delText>, help other people</w:delText>
              </w:r>
              <w:r w:rsidR="003B4C58" w:rsidRPr="00046004" w:rsidDel="00403FA6">
                <w:rPr>
                  <w:rFonts w:ascii="Times New Roman" w:hAnsi="Times New Roman"/>
                  <w:sz w:val="24"/>
                </w:rPr>
                <w:delText>’s voluntary surveys easily</w:delText>
              </w:r>
            </w:del>
            <w:ins w:id="445" w:author="Stephen Brooks" w:date="2021-10-17T18:47:00Z">
              <w:r w:rsidR="00403FA6">
                <w:rPr>
                  <w:rFonts w:ascii="Times New Roman" w:hAnsi="Times New Roman"/>
                  <w:sz w:val="24"/>
                </w:rPr>
                <w:t>required</w:t>
              </w:r>
            </w:ins>
            <w:r w:rsidR="003B4C58" w:rsidRPr="00046004">
              <w:rPr>
                <w:rFonts w:ascii="Times New Roman" w:hAnsi="Times New Roman"/>
                <w:sz w:val="24"/>
              </w:rPr>
              <w:t>.</w:t>
            </w:r>
            <w:ins w:id="446" w:author="Stephen Brooks" w:date="2021-10-17T18:47:00Z">
              <w:r w:rsidR="00403FA6">
                <w:rPr>
                  <w:rFonts w:ascii="Times New Roman" w:hAnsi="Times New Roman"/>
                  <w:sz w:val="24"/>
                </w:rPr>
                <w:t xml:space="preserve"> </w:t>
              </w:r>
            </w:ins>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447"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lastRenderedPageBreak/>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447"/>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07842B6E"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Dr. Brooks is a faculty member (Professor) in Computer Science. He will provide his thoughtful insights during the study trials and will take part in proper analysis after the event. Investigator 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professional or clinical expertise, research methods, experience with the study population, statistics expertise, etc.).</w:t>
            </w:r>
          </w:p>
          <w:p w14:paraId="5BA961BD" w14:textId="4ED92BAE"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lastRenderedPageBreak/>
              <w:t xml:space="preserve">Dr. Brooks has </w:t>
            </w:r>
            <w:del w:id="448" w:author="Stephen Brooks" w:date="2021-10-17T18:48:00Z">
              <w:r w:rsidRPr="00046004" w:rsidDel="005A4BD3">
                <w:rPr>
                  <w:rFonts w:ascii="Times New Roman" w:hAnsi="Times New Roman"/>
                  <w:sz w:val="24"/>
                </w:rPr>
                <w:delText xml:space="preserve">extensive </w:delText>
              </w:r>
            </w:del>
            <w:ins w:id="449" w:author="Stephen Brooks" w:date="2021-10-17T18:48:00Z">
              <w:r w:rsidR="005A4BD3">
                <w:rPr>
                  <w:rFonts w:ascii="Times New Roman" w:hAnsi="Times New Roman"/>
                  <w:sz w:val="24"/>
                </w:rPr>
                <w:t>previous</w:t>
              </w:r>
              <w:r w:rsidR="005A4BD3" w:rsidRPr="00046004">
                <w:rPr>
                  <w:rFonts w:ascii="Times New Roman" w:hAnsi="Times New Roman"/>
                  <w:sz w:val="24"/>
                </w:rPr>
                <w:t xml:space="preserve"> </w:t>
              </w:r>
            </w:ins>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r w:rsidR="00A87040" w:rsidRPr="00046004">
              <w:rPr>
                <w:szCs w:val="22"/>
              </w:rPr>
              <w:t>X</w:t>
            </w:r>
            <w:r w:rsidRPr="00046004">
              <w:rPr>
                <w:szCs w:val="22"/>
              </w:rPr>
              <w:t xml:space="preserve"> ]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lastRenderedPageBreak/>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r w:rsidR="002B1FF5">
              <w:rPr>
                <w:rFonts w:cs="Calibri"/>
                <w:sz w:val="18"/>
                <w:szCs w:val="18"/>
              </w:rPr>
              <w:t>X</w:t>
            </w:r>
            <w:r w:rsidRPr="00537E28">
              <w:rPr>
                <w:rFonts w:cs="Calibri"/>
                <w:sz w:val="18"/>
                <w:szCs w:val="18"/>
              </w:rPr>
              <w:t xml:space="preserve"> ]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lastRenderedPageBreak/>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50"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5F7C42DE" w:rsidR="00493200" w:rsidDel="004321E9" w:rsidRDefault="00493200" w:rsidP="00A33358">
            <w:pPr>
              <w:jc w:val="both"/>
              <w:rPr>
                <w:del w:id="451" w:author="Stephen Brooks" w:date="2021-10-17T18:54:00Z"/>
              </w:rPr>
            </w:pPr>
            <w:del w:id="452" w:author="Stephen Brooks" w:date="2021-10-17T18:54:00Z">
              <w:r w:rsidDel="004321E9">
                <w:delText xml:space="preserve">The raw COVID data is available free of cost from </w:delText>
              </w:r>
              <w:r w:rsidRPr="00493200" w:rsidDel="004321E9">
                <w:delText>ourworldindata.org</w:delText>
              </w:r>
              <w:r w:rsidDel="004321E9">
                <w:delText xml:space="preserve">. Then some machine learning models in Python environment are used to generate the usable data for the visualization. Researcher, Investigator, Data Analyst are target users for the processed data. The processed data is stored in public </w:delText>
              </w:r>
              <w:r w:rsidR="00A33358" w:rsidDel="004321E9">
                <w:delText xml:space="preserve">GitHub </w:delText>
              </w:r>
              <w:r w:rsidDel="004321E9">
                <w:delText xml:space="preserve">repository along with source code and it will be kept for </w:delText>
              </w:r>
              <w:r w:rsidR="00A33358" w:rsidDel="004321E9">
                <w:delText xml:space="preserve">an </w:delText>
              </w:r>
              <w:r w:rsidDel="004321E9">
                <w:delText xml:space="preserve">indefinite </w:delText>
              </w:r>
              <w:r w:rsidR="00A33358" w:rsidDel="004321E9">
                <w:delText>period</w:delText>
              </w:r>
              <w:r w:rsidDel="004321E9">
                <w:delText>.</w:delText>
              </w:r>
            </w:del>
          </w:p>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2D3F5F91" w:rsidR="00A33358" w:rsidDel="004321E9" w:rsidRDefault="00A33358" w:rsidP="00A33358">
            <w:pPr>
              <w:jc w:val="both"/>
              <w:rPr>
                <w:del w:id="453" w:author="Stephen Brooks" w:date="2021-10-17T18:54:00Z"/>
              </w:rPr>
            </w:pPr>
            <w:del w:id="454" w:author="Stephen Brooks" w:date="2021-10-17T18:54:00Z">
              <w:r w:rsidDel="004321E9">
                <w:delText>As said</w:delText>
              </w:r>
              <w:r w:rsidR="00C67727" w:rsidDel="004321E9">
                <w:delText>,</w:delText>
              </w:r>
              <w:r w:rsidDel="004321E9">
                <w:delText xml:space="preserve"> the processed data to be released in GitHub repository. Since the data is generated from a publicly accessible dataset so there is no personal and/or sensitive information and no risks are anticipated regarding this, because the repository has only read-only permission</w:delText>
              </w:r>
              <w:r w:rsidR="00C67727" w:rsidDel="004321E9">
                <w:delText>,</w:delText>
              </w:r>
              <w:r w:rsidDel="004321E9">
                <w:delText xml:space="preserve"> so nobody can destroy it. In worst case if we somehow lose it then we can regenerate the data by </w:delText>
              </w:r>
              <w:r w:rsidR="00C67727" w:rsidDel="004321E9">
                <w:delText xml:space="preserve">executing </w:delText>
              </w:r>
              <w:r w:rsidDel="004321E9">
                <w:delText>our own program</w:delText>
              </w:r>
              <w:r w:rsidR="00C67727" w:rsidDel="004321E9">
                <w:delText xml:space="preserve"> again</w:delText>
              </w:r>
              <w:r w:rsidDel="004321E9">
                <w:delText>.</w:delText>
              </w:r>
            </w:del>
          </w:p>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78FE9D36" w:rsidR="00A33358" w:rsidRPr="00A33358" w:rsidRDefault="00A33358" w:rsidP="00A33358">
            <w:pPr>
              <w:ind w:left="582" w:hanging="582"/>
              <w:jc w:val="both"/>
            </w:pPr>
            <w:del w:id="455" w:author="Stephen Brooks" w:date="2021-10-17T18:54:00Z">
              <w:r w:rsidDel="004321E9">
                <w:delText xml:space="preserve">No, participants do not need to do anything regarding data but go through visualization output </w:delText>
              </w:r>
              <w:r w:rsidR="00B471B8" w:rsidDel="004321E9">
                <w:delText>from</w:delText>
              </w:r>
              <w:r w:rsidDel="004321E9">
                <w:delText xml:space="preserve"> our web application. Participants opt in or out is based on their experience or knowledge </w:delText>
              </w:r>
              <w:r w:rsidR="00B471B8" w:rsidDel="004321E9">
                <w:delText xml:space="preserve">about </w:delText>
              </w:r>
              <w:r w:rsidDel="004321E9">
                <w:delText>the visualiz</w:delText>
              </w:r>
              <w:r w:rsidR="00B471B8" w:rsidDel="004321E9">
                <w:delText>ation</w:delText>
              </w:r>
              <w:r w:rsidDel="004321E9">
                <w:delText xml:space="preserve"> output as stated in section 2.3</w:delText>
              </w:r>
            </w:del>
          </w:p>
        </w:tc>
      </w:tr>
      <w:bookmarkEnd w:id="450"/>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456"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457" w:name="_Hlk49510127"/>
      <w:r>
        <w:t xml:space="preserve"> (</w:t>
      </w:r>
      <w:r w:rsidR="00342AF7">
        <w:t xml:space="preserve">required </w:t>
      </w:r>
      <w:r>
        <w:t>for research involving Indigenous communities)</w:t>
      </w:r>
    </w:p>
    <w:bookmarkEnd w:id="457"/>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r w:rsidRPr="00665FD4">
        <w:rPr>
          <w:rFonts w:cs="Calibri"/>
          <w:sz w:val="18"/>
          <w:szCs w:val="18"/>
        </w:rPr>
        <w:t>[</w:t>
      </w:r>
      <w:r w:rsidR="00B471B8" w:rsidRPr="00BA373C">
        <w:rPr>
          <w:rFonts w:cs="Calibri"/>
          <w:sz w:val="18"/>
          <w:szCs w:val="18"/>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r w:rsidR="00A33358" w:rsidRPr="00BA373C">
        <w:rPr>
          <w:rFonts w:cs="Calibri"/>
          <w:sz w:val="18"/>
          <w:szCs w:val="18"/>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r w:rsidR="00B471B8" w:rsidRPr="00BA373C">
        <w:rPr>
          <w:rFonts w:cs="Calibri"/>
          <w:sz w:val="18"/>
          <w:szCs w:val="18"/>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458" w:name="_Hlk20821913"/>
      <w:r w:rsidRPr="00665FD4">
        <w:rPr>
          <w:sz w:val="18"/>
          <w:szCs w:val="20"/>
        </w:rPr>
        <w:t xml:space="preserve">[  ] </w:t>
      </w:r>
      <w:r>
        <w:t>List of data fields included in data repository</w:t>
      </w:r>
    </w:p>
    <w:p w14:paraId="30310E33" w14:textId="1F0079B4" w:rsidR="008C1597" w:rsidRDefault="008C1597" w:rsidP="00216B43">
      <w:r>
        <w:lastRenderedPageBreak/>
        <w:t>[  ] Confidentiality agreements</w:t>
      </w:r>
    </w:p>
    <w:bookmarkEnd w:id="456"/>
    <w:bookmarkEnd w:id="458"/>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3120" behindDoc="0" locked="0" layoutInCell="1" allowOverlap="1" wp14:anchorId="34A948F7" wp14:editId="2A0E1146">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&#13;&#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v:textbox>
              </v:shape>
            </w:pict>
          </mc:Fallback>
        </mc:AlternateContent>
      </w:r>
      <w:r w:rsidR="001D7018">
        <w:rPr>
          <w:noProof/>
        </w:rPr>
        <w:drawing>
          <wp:inline distT="0" distB="0" distL="0" distR="0" wp14:anchorId="2FCDD216" wp14:editId="78B97654">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6CD79F3B"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del w:id="459" w:author="Stephen Brooks" w:date="2021-10-17T18:54:00Z">
        <w:r w:rsidR="009573DE" w:rsidDel="004321E9">
          <w:rPr>
            <w:rFonts w:ascii="Times" w:hAnsi="Times" w:cstheme="minorHAnsi"/>
            <w:color w:val="201F1E"/>
            <w:shd w:val="clear" w:color="auto" w:fill="FFFFFF"/>
          </w:rPr>
          <w:delText>(</w:delText>
        </w:r>
        <w:r w:rsidR="009573DE" w:rsidDel="004321E9">
          <w:rPr>
            <w:rFonts w:ascii="ArialMT" w:hAnsi="ArialMT"/>
            <w:szCs w:val="22"/>
          </w:rPr>
          <w:delText>VUWCA)</w:delText>
        </w:r>
      </w:del>
      <w:ins w:id="460" w:author="Stephen Brooks" w:date="2021-10-17T18:54:00Z">
        <w:r w:rsidR="004321E9">
          <w:rPr>
            <w:rFonts w:ascii="Times" w:hAnsi="Times" w:cstheme="minorHAnsi"/>
            <w:color w:val="201F1E"/>
            <w:shd w:val="clear" w:color="auto" w:fill="FFFFFF"/>
          </w:rPr>
          <w:t xml:space="preserve"> </w:t>
        </w:r>
      </w:ins>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4"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r w:rsidR="005B3C69" w:rsidRPr="00160A37">
        <w:rPr>
          <w:rFonts w:ascii="Times" w:hAnsi="Times" w:cs="Calibri"/>
        </w:rPr>
        <w:t>have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26AC0C78" w14:textId="72233501" w:rsidR="00D25BAB" w:rsidRPr="002F5D02" w:rsidDel="002F5D02" w:rsidRDefault="00D25BAB" w:rsidP="00474DD2">
      <w:pPr>
        <w:spacing w:before="100" w:beforeAutospacing="1" w:after="100" w:afterAutospacing="1"/>
        <w:jc w:val="both"/>
        <w:rPr>
          <w:del w:id="461" w:author="Stephen Brooks" w:date="2021-10-17T19:02:00Z"/>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del w:id="462" w:author="Stephen Brooks" w:date="2021-10-17T18:55:00Z">
        <w:r w:rsidRPr="00160A37" w:rsidDel="004321E9">
          <w:rPr>
            <w:rFonts w:ascii="Times" w:hAnsi="Times" w:cs="Calibri"/>
          </w:rPr>
          <w:delText xml:space="preserve">get </w:delText>
        </w:r>
      </w:del>
      <w:ins w:id="463" w:author="Stephen Brooks" w:date="2021-10-17T18:55:00Z">
        <w:r w:rsidR="004321E9">
          <w:rPr>
            <w:rFonts w:ascii="Times" w:hAnsi="Times" w:cs="Calibri"/>
          </w:rPr>
          <w:t>obtain</w:t>
        </w:r>
        <w:r w:rsidR="004321E9" w:rsidRPr="00160A37">
          <w:rPr>
            <w:rFonts w:ascii="Times" w:hAnsi="Times" w:cs="Calibri"/>
          </w:rPr>
          <w:t xml:space="preserve"> </w:t>
        </w:r>
      </w:ins>
      <w:r w:rsidRPr="00160A37">
        <w:rPr>
          <w:rFonts w:ascii="Times" w:hAnsi="Times" w:cs="Calibri"/>
        </w:rPr>
        <w:t xml:space="preserve">feedback on the </w:t>
      </w:r>
      <w:del w:id="464" w:author="Stephen Brooks" w:date="2021-10-17T18:55:00Z">
        <w:r w:rsidRPr="00160A37" w:rsidDel="004321E9">
          <w:rPr>
            <w:rFonts w:ascii="Times" w:hAnsi="Times" w:cs="Calibri"/>
          </w:rPr>
          <w:delText xml:space="preserve">use of </w:delText>
        </w:r>
        <w:r w:rsidR="002B6C88" w:rsidRPr="00160A37" w:rsidDel="004321E9">
          <w:rPr>
            <w:rFonts w:ascii="Times" w:hAnsi="Times" w:cs="Calibri"/>
          </w:rPr>
          <w:delText>uncertainty</w:delText>
        </w:r>
        <w:r w:rsidRPr="00160A37" w:rsidDel="004321E9">
          <w:rPr>
            <w:rFonts w:ascii="Times" w:hAnsi="Times" w:cs="Calibri"/>
          </w:rPr>
          <w:delText xml:space="preserve"> visualizations </w:delText>
        </w:r>
        <w:r w:rsidR="002B6C88" w:rsidRPr="00160A37" w:rsidDel="004321E9">
          <w:rPr>
            <w:rFonts w:ascii="Times" w:hAnsi="Times" w:cs="Calibri"/>
          </w:rPr>
          <w:delText>in terms of chromatic aberration and textures to indicate the deviation between predictive model output and actual results</w:delText>
        </w:r>
      </w:del>
      <w:ins w:id="465" w:author="Stephen Brooks" w:date="2021-10-17T18:55:00Z">
        <w:r w:rsidR="004321E9">
          <w:rPr>
            <w:rFonts w:ascii="Times" w:hAnsi="Times" w:cs="Calibri"/>
          </w:rPr>
          <w:t>visualization of uncertainty in predicted data</w:t>
        </w:r>
      </w:ins>
      <w:r w:rsidRPr="00160A37">
        <w:rPr>
          <w:rFonts w:ascii="Times" w:hAnsi="Times" w:cs="Calibri"/>
        </w:rPr>
        <w:t xml:space="preserve">. </w:t>
      </w:r>
      <w:del w:id="466" w:author="Stephen Brooks" w:date="2021-10-17T19:01:00Z">
        <w:r w:rsidR="00E2726F" w:rsidDel="002F5D02">
          <w:rPr>
            <w:rFonts w:ascii="Times" w:hAnsi="Times" w:cs="Calibri"/>
          </w:rPr>
          <w:delText xml:space="preserve">Since the dynamic application </w:delText>
        </w:r>
        <w:r w:rsidR="00870CFD" w:rsidDel="002F5D02">
          <w:rPr>
            <w:rFonts w:ascii="Times" w:hAnsi="Times" w:cs="Calibri"/>
          </w:rPr>
          <w:delText xml:space="preserve">has </w:delText>
        </w:r>
        <w:r w:rsidR="00E2726F" w:rsidDel="002F5D02">
          <w:rPr>
            <w:rFonts w:ascii="Times" w:hAnsi="Times" w:cs="Calibri"/>
          </w:rPr>
          <w:delText xml:space="preserve">more features in compact way </w:delText>
        </w:r>
        <w:r w:rsidR="00870CFD" w:rsidDel="002F5D02">
          <w:rPr>
            <w:rFonts w:ascii="Times" w:hAnsi="Times" w:cs="Calibri"/>
          </w:rPr>
          <w:delText xml:space="preserve">which requires </w:delText>
        </w:r>
        <w:r w:rsidR="007B1168" w:rsidDel="002F5D02">
          <w:rPr>
            <w:rFonts w:ascii="Times" w:hAnsi="Times" w:cs="Calibri"/>
          </w:rPr>
          <w:delText>some basic idea</w:delText>
        </w:r>
        <w:r w:rsidR="00870CFD" w:rsidDel="002F5D02">
          <w:rPr>
            <w:rFonts w:ascii="Times" w:hAnsi="Times" w:cs="Calibri"/>
          </w:rPr>
          <w:delText xml:space="preserve"> on</w:delText>
        </w:r>
        <w:r w:rsidR="00E2726F" w:rsidDel="002F5D02">
          <w:rPr>
            <w:rFonts w:ascii="Times" w:hAnsi="Times" w:cs="Calibri"/>
          </w:rPr>
          <w:delText xml:space="preserve"> </w:delText>
        </w:r>
        <w:r w:rsidR="00870CFD" w:rsidDel="002F5D02">
          <w:rPr>
            <w:rFonts w:ascii="Times" w:hAnsi="Times" w:cs="Calibri"/>
          </w:rPr>
          <w:delText xml:space="preserve">selecting </w:delText>
        </w:r>
        <w:r w:rsidR="00E2726F" w:rsidDel="002F5D02">
          <w:rPr>
            <w:rFonts w:ascii="Times" w:hAnsi="Times" w:cs="Calibri"/>
          </w:rPr>
          <w:delText xml:space="preserve">dynamic parameters, </w:delText>
        </w:r>
      </w:del>
      <w:ins w:id="467" w:author="Stephen Brooks" w:date="2021-10-17T19:01:00Z">
        <w:r w:rsidR="002F5D02">
          <w:rPr>
            <w:rFonts w:ascii="Times" w:hAnsi="Times" w:cs="Calibri"/>
          </w:rPr>
          <w:t>T</w:t>
        </w:r>
      </w:ins>
      <w:del w:id="468" w:author="Stephen Brooks" w:date="2021-10-17T19:01:00Z">
        <w:r w:rsidR="007B1168" w:rsidDel="002F5D02">
          <w:rPr>
            <w:rFonts w:ascii="Times" w:hAnsi="Times" w:cs="Calibri"/>
          </w:rPr>
          <w:delText>t</w:delText>
        </w:r>
      </w:del>
      <w:proofErr w:type="gramStart"/>
      <w:r w:rsidR="007B1168">
        <w:rPr>
          <w:rFonts w:ascii="Times" w:hAnsi="Times" w:cs="Calibri"/>
        </w:rPr>
        <w:t>he</w:t>
      </w:r>
      <w:proofErr w:type="gramEnd"/>
      <w:r w:rsidR="007B1168">
        <w:rPr>
          <w:rFonts w:ascii="Times" w:hAnsi="Times" w:cs="Calibri"/>
        </w:rPr>
        <w:t xml:space="preserve"> researcher </w:t>
      </w:r>
      <w:ins w:id="469" w:author="Stephen Brooks" w:date="2021-10-17T19:01:00Z">
        <w:r w:rsidR="002F5D02">
          <w:rPr>
            <w:rFonts w:ascii="Times" w:hAnsi="Times" w:cs="Calibri"/>
          </w:rPr>
          <w:t xml:space="preserve">introduce and </w:t>
        </w:r>
      </w:ins>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ins w:id="470" w:author="Stephen Brooks" w:date="2021-10-17T19:01:00Z">
        <w:r w:rsidR="002F5D02">
          <w:rPr>
            <w:rFonts w:ascii="Times" w:hAnsi="Times" w:cs="Calibri"/>
          </w:rPr>
          <w:t>the process</w:t>
        </w:r>
      </w:ins>
      <w:del w:id="471" w:author="Stephen Brooks" w:date="2021-10-17T19:01:00Z">
        <w:r w:rsidR="002E3918" w:rsidDel="002F5D02">
          <w:rPr>
            <w:rFonts w:ascii="Times" w:hAnsi="Times" w:cs="Calibri"/>
          </w:rPr>
          <w:delText>review</w:delText>
        </w:r>
      </w:del>
      <w:r w:rsidR="007B1168">
        <w:rPr>
          <w:rFonts w:ascii="Times" w:hAnsi="Times" w:cs="Calibri"/>
        </w:rPr>
        <w:t xml:space="preserve">. </w:t>
      </w:r>
      <w:ins w:id="472" w:author="Stephen Brooks" w:date="2021-10-17T19:01:00Z">
        <w:r w:rsidR="002F5D02">
          <w:rPr>
            <w:rFonts w:ascii="Times" w:hAnsi="Times" w:cs="Calibri"/>
          </w:rPr>
          <w:t xml:space="preserve">After interacting with the system, </w:t>
        </w:r>
      </w:ins>
      <w:del w:id="473" w:author="Stephen Brooks" w:date="2021-10-17T19:01:00Z">
        <w:r w:rsidR="007B1168" w:rsidDel="002F5D02">
          <w:rPr>
            <w:rFonts w:ascii="Times" w:hAnsi="Times" w:cs="Calibri"/>
          </w:rPr>
          <w:delText>On top of that</w:delText>
        </w:r>
        <w:r w:rsidR="00E2726F" w:rsidDel="002F5D02">
          <w:rPr>
            <w:rFonts w:ascii="Times" w:hAnsi="Times" w:cs="Calibri"/>
          </w:rPr>
          <w:delText xml:space="preserve"> the </w:delText>
        </w:r>
      </w:del>
      <w:ins w:id="474" w:author="Stephen Brooks" w:date="2021-10-17T19:01:00Z">
        <w:r w:rsidR="002F5D02">
          <w:rPr>
            <w:rFonts w:ascii="Times" w:hAnsi="Times" w:cs="Calibri"/>
          </w:rPr>
          <w:t>p</w:t>
        </w:r>
      </w:ins>
      <w:del w:id="475" w:author="Stephen Brooks" w:date="2021-10-17T19:01:00Z">
        <w:r w:rsidR="00E2726F" w:rsidDel="002F5D02">
          <w:rPr>
            <w:rFonts w:ascii="Times" w:hAnsi="Times" w:cs="Calibri"/>
          </w:rPr>
          <w:delText>p</w:delText>
        </w:r>
      </w:del>
      <w:r w:rsidR="00E2726F">
        <w:rPr>
          <w:rFonts w:ascii="Times" w:hAnsi="Times" w:cs="Calibri"/>
        </w:rPr>
        <w:t xml:space="preserve">articipants </w:t>
      </w:r>
      <w:del w:id="476" w:author="Stephen Brooks" w:date="2021-10-17T19:01:00Z">
        <w:r w:rsidR="007B1168" w:rsidDel="002F5D02">
          <w:rPr>
            <w:rFonts w:ascii="Times" w:hAnsi="Times" w:cs="Calibri"/>
          </w:rPr>
          <w:delText xml:space="preserve">can go through </w:delText>
        </w:r>
      </w:del>
      <w:ins w:id="477" w:author="Stephen Brooks" w:date="2021-10-17T19:01:00Z">
        <w:r w:rsidR="002F5D02">
          <w:rPr>
            <w:rFonts w:ascii="Times" w:hAnsi="Times" w:cs="Calibri"/>
          </w:rPr>
          <w:t xml:space="preserve">will answer </w:t>
        </w:r>
      </w:ins>
      <w:ins w:id="478" w:author="Stephen Brooks" w:date="2021-10-17T19:02:00Z">
        <w:r w:rsidR="002F5D02">
          <w:rPr>
            <w:rFonts w:ascii="Times" w:hAnsi="Times" w:cs="Calibri"/>
          </w:rPr>
          <w:t xml:space="preserve">a </w:t>
        </w:r>
      </w:ins>
      <w:r w:rsidR="007B1168">
        <w:rPr>
          <w:rFonts w:ascii="Times" w:hAnsi="Times" w:cs="Calibri"/>
        </w:rPr>
        <w:t>questionnaire</w:t>
      </w:r>
      <w:del w:id="479" w:author="Stephen Brooks" w:date="2021-10-17T19:02:00Z">
        <w:r w:rsidR="007B1168" w:rsidDel="002F5D02">
          <w:rPr>
            <w:rFonts w:ascii="Times" w:hAnsi="Times" w:cs="Calibri"/>
          </w:rPr>
          <w:delText xml:space="preserve"> section where there is</w:delText>
        </w:r>
        <w:r w:rsidR="00E2726F" w:rsidDel="002F5D02">
          <w:rPr>
            <w:rFonts w:ascii="Times" w:hAnsi="Times" w:cs="Calibri"/>
          </w:rPr>
          <w:delText xml:space="preserve"> </w:delText>
        </w:r>
        <w:r w:rsidR="007B1168" w:rsidDel="002F5D02">
          <w:rPr>
            <w:rFonts w:ascii="Times" w:hAnsi="Times" w:cs="Calibri"/>
          </w:rPr>
          <w:delText xml:space="preserve">a </w:delText>
        </w:r>
        <w:r w:rsidR="005A7145" w:rsidDel="002F5D02">
          <w:rPr>
            <w:rFonts w:ascii="Times" w:hAnsi="Times" w:cs="Calibri"/>
          </w:rPr>
          <w:delText>description</w:delText>
        </w:r>
        <w:r w:rsidR="00E2726F" w:rsidDel="002F5D02">
          <w:rPr>
            <w:rFonts w:ascii="Times" w:hAnsi="Times" w:cs="Calibri"/>
          </w:rPr>
          <w:delText xml:space="preserve"> beside every image</w:delText>
        </w:r>
        <w:r w:rsidR="00870CFD" w:rsidDel="002F5D02">
          <w:rPr>
            <w:rFonts w:ascii="Times" w:hAnsi="Times" w:cs="Calibri"/>
          </w:rPr>
          <w:delText xml:space="preserve"> explaining</w:delText>
        </w:r>
        <w:r w:rsidR="00E2726F" w:rsidDel="002F5D02">
          <w:rPr>
            <w:rFonts w:ascii="Times" w:hAnsi="Times" w:cs="Calibri"/>
          </w:rPr>
          <w:delText xml:space="preserve"> </w:delText>
        </w:r>
        <w:r w:rsidR="00870CFD" w:rsidDel="002F5D02">
          <w:rPr>
            <w:rFonts w:ascii="Times" w:hAnsi="Times" w:cs="Calibri"/>
          </w:rPr>
          <w:delText>the corresponding</w:delText>
        </w:r>
        <w:r w:rsidR="007B1168" w:rsidDel="002F5D02">
          <w:rPr>
            <w:rFonts w:ascii="Times" w:hAnsi="Times" w:cs="Calibri"/>
          </w:rPr>
          <w:delText xml:space="preserve"> purpose of</w:delText>
        </w:r>
        <w:r w:rsidR="00870CFD" w:rsidDel="002F5D02">
          <w:rPr>
            <w:rFonts w:ascii="Times" w:hAnsi="Times" w:cs="Calibri"/>
          </w:rPr>
          <w:delText xml:space="preserve"> visualization</w:delText>
        </w:r>
      </w:del>
      <w:r w:rsidRPr="00160A37">
        <w:rPr>
          <w:rFonts w:ascii="Times" w:hAnsi="Times" w:cs="Calibri"/>
        </w:rPr>
        <w:t xml:space="preserve">. </w:t>
      </w:r>
      <w:ins w:id="480" w:author="Stephen Brooks" w:date="2021-10-17T19:02:00Z">
        <w:r w:rsidR="002F5D02">
          <w:rPr>
            <w:rFonts w:ascii="Times" w:hAnsi="Times" w:cs="Calibri"/>
          </w:rPr>
          <w:t xml:space="preserve">This is </w:t>
        </w:r>
      </w:ins>
    </w:p>
    <w:p w14:paraId="102ADCEF" w14:textId="53130B13" w:rsidR="00D25BAB" w:rsidRDefault="00D25BAB" w:rsidP="001068B8">
      <w:pPr>
        <w:spacing w:before="100" w:beforeAutospacing="1" w:after="100" w:afterAutospacing="1"/>
        <w:jc w:val="both"/>
        <w:rPr>
          <w:rFonts w:ascii="Times" w:hAnsi="Times" w:cs="Calibri"/>
        </w:rPr>
      </w:pPr>
      <w:del w:id="481" w:author="Stephen Brooks" w:date="2021-10-17T19:02:00Z">
        <w:r w:rsidRPr="00160A37" w:rsidDel="002F5D02">
          <w:rPr>
            <w:rFonts w:ascii="Times" w:hAnsi="Times" w:cs="Calibri"/>
          </w:rPr>
          <w:delText>The user is provided with a</w:delText>
        </w:r>
        <w:r w:rsidR="00F073AD" w:rsidDel="002F5D02">
          <w:rPr>
            <w:rFonts w:ascii="Times" w:hAnsi="Times" w:cs="Calibri"/>
          </w:rPr>
          <w:delText xml:space="preserve"> set of</w:delText>
        </w:r>
        <w:r w:rsidRPr="00160A37" w:rsidDel="002F5D02">
          <w:rPr>
            <w:rFonts w:ascii="Times" w:hAnsi="Times" w:cs="Calibri"/>
          </w:rPr>
          <w:delText xml:space="preserve"> questionnaire</w:delText>
        </w:r>
        <w:r w:rsidR="00F073AD" w:rsidDel="002F5D02">
          <w:rPr>
            <w:rFonts w:ascii="Times" w:hAnsi="Times" w:cs="Calibri"/>
          </w:rPr>
          <w:delText xml:space="preserve"> </w:delText>
        </w:r>
      </w:del>
      <w:r w:rsidR="00F073AD">
        <w:rPr>
          <w:rFonts w:ascii="Times" w:hAnsi="Times" w:cs="Calibri"/>
        </w:rPr>
        <w:t xml:space="preserve">based on the </w:t>
      </w:r>
      <w:del w:id="482" w:author="Stephen Brooks" w:date="2021-10-17T19:02:00Z">
        <w:r w:rsidR="00F073AD" w:rsidDel="002F5D02">
          <w:rPr>
            <w:rFonts w:ascii="Times" w:hAnsi="Times" w:cs="Calibri"/>
          </w:rPr>
          <w:delText xml:space="preserve">provided images </w:delText>
        </w:r>
        <w:r w:rsidR="007B1168" w:rsidDel="002F5D02">
          <w:rPr>
            <w:rFonts w:ascii="Times" w:hAnsi="Times" w:cs="Calibri"/>
          </w:rPr>
          <w:delText>taken from the</w:delText>
        </w:r>
      </w:del>
      <w:ins w:id="483" w:author="Stephen Brooks" w:date="2021-10-17T19:02:00Z">
        <w:r w:rsidR="002F5D02">
          <w:rPr>
            <w:rFonts w:ascii="Times" w:hAnsi="Times" w:cs="Calibri"/>
          </w:rPr>
          <w:t>interactions with the</w:t>
        </w:r>
      </w:ins>
      <w:r w:rsidR="007B1168">
        <w:rPr>
          <w:rFonts w:ascii="Times" w:hAnsi="Times" w:cs="Calibri"/>
        </w:rPr>
        <w:t xml:space="preserve"> </w:t>
      </w:r>
      <w:proofErr w:type="gramStart"/>
      <w:r w:rsidR="007B1168">
        <w:rPr>
          <w:rFonts w:ascii="Times" w:hAnsi="Times" w:cs="Calibri"/>
        </w:rPr>
        <w:t>web</w:t>
      </w:r>
      <w:ins w:id="484" w:author="Stephen Brooks" w:date="2021-10-17T19:02:00Z">
        <w:r w:rsidR="002F5D02">
          <w:rPr>
            <w:rFonts w:ascii="Times" w:hAnsi="Times" w:cs="Calibri"/>
          </w:rPr>
          <w:t xml:space="preserve"> based</w:t>
        </w:r>
        <w:proofErr w:type="gramEnd"/>
        <w:r w:rsidR="002F5D02">
          <w:rPr>
            <w:rFonts w:ascii="Times" w:hAnsi="Times" w:cs="Calibri"/>
          </w:rPr>
          <w:t xml:space="preserve"> </w:t>
        </w:r>
      </w:ins>
      <w:ins w:id="485" w:author="Stephen Brooks" w:date="2021-10-17T19:03:00Z">
        <w:r w:rsidR="002F5D02">
          <w:rPr>
            <w:rFonts w:ascii="Times" w:hAnsi="Times" w:cs="Calibri"/>
          </w:rPr>
          <w:t>visualization</w:t>
        </w:r>
      </w:ins>
      <w:r w:rsidR="007B1168">
        <w:rPr>
          <w:rFonts w:ascii="Times" w:hAnsi="Times" w:cs="Calibri"/>
        </w:rPr>
        <w:t xml:space="preserve"> </w:t>
      </w:r>
      <w:del w:id="486" w:author="Stephen Brooks" w:date="2021-10-17T19:02:00Z">
        <w:r w:rsidR="00F073AD" w:rsidDel="002F5D02">
          <w:rPr>
            <w:rFonts w:ascii="Times" w:hAnsi="Times" w:cs="Calibri"/>
          </w:rPr>
          <w:delText>application</w:delText>
        </w:r>
        <w:r w:rsidRPr="00160A37" w:rsidDel="002F5D02">
          <w:rPr>
            <w:rFonts w:ascii="Times" w:hAnsi="Times" w:cs="Calibri"/>
          </w:rPr>
          <w:delText xml:space="preserve"> </w:delText>
        </w:r>
      </w:del>
      <w:r w:rsidRPr="00160A37">
        <w:rPr>
          <w:rFonts w:ascii="Times" w:hAnsi="Times" w:cs="Calibri"/>
        </w:rPr>
        <w:t xml:space="preserve">to evaluate </w:t>
      </w:r>
      <w:del w:id="487" w:author="Stephen Brooks" w:date="2021-10-17T19:03:00Z">
        <w:r w:rsidRPr="00160A37" w:rsidDel="002F5D02">
          <w:rPr>
            <w:rFonts w:ascii="Times" w:hAnsi="Times" w:cs="Calibri"/>
          </w:rPr>
          <w:delText xml:space="preserve">each visualization </w:delText>
        </w:r>
      </w:del>
      <w:ins w:id="488" w:author="Stephen Brooks" w:date="2021-10-17T19:03:00Z">
        <w:r w:rsidR="002F5D02">
          <w:rPr>
            <w:rFonts w:ascii="Times" w:hAnsi="Times" w:cs="Calibri"/>
          </w:rPr>
          <w:t xml:space="preserve">its effectiveness </w:t>
        </w:r>
      </w:ins>
      <w:r w:rsidRPr="00160A37">
        <w:rPr>
          <w:rFonts w:ascii="Times" w:hAnsi="Times" w:cs="Calibri"/>
        </w:rPr>
        <w:t>and to provide general feedback</w:t>
      </w:r>
      <w:del w:id="489" w:author="Stephen Brooks" w:date="2021-10-17T19:03:00Z">
        <w:r w:rsidR="00F073AD" w:rsidDel="002F5D02">
          <w:rPr>
            <w:rFonts w:ascii="Times" w:hAnsi="Times" w:cs="Calibri"/>
          </w:rPr>
          <w:delText>/answer for the respective questions</w:delText>
        </w:r>
      </w:del>
      <w:r w:rsidR="00F073AD">
        <w:rPr>
          <w:rFonts w:ascii="Times" w:hAnsi="Times" w:cs="Calibri"/>
        </w:rPr>
        <w:t xml:space="preserve">. </w:t>
      </w:r>
      <w:del w:id="490" w:author="Stephen Brooks" w:date="2021-10-17T18:59:00Z">
        <w:r w:rsidR="00F073AD" w:rsidDel="00214F5A">
          <w:rPr>
            <w:rFonts w:ascii="Times" w:hAnsi="Times" w:cs="Calibri"/>
          </w:rPr>
          <w:delText xml:space="preserve">To simplify the question answering section, we have made it to </w:delText>
        </w:r>
      </w:del>
      <w:ins w:id="491" w:author="Stephen Brooks" w:date="2021-10-17T18:59:00Z">
        <w:r w:rsidR="00214F5A">
          <w:rPr>
            <w:rFonts w:ascii="Times" w:hAnsi="Times" w:cs="Calibri"/>
          </w:rPr>
          <w:t>Ther</w:t>
        </w:r>
      </w:ins>
      <w:ins w:id="492" w:author="Stephen Brooks" w:date="2021-10-17T19:00:00Z">
        <w:r w:rsidR="00214F5A">
          <w:rPr>
            <w:rFonts w:ascii="Times" w:hAnsi="Times" w:cs="Calibri"/>
          </w:rPr>
          <w:t xml:space="preserve">e will be </w:t>
        </w:r>
      </w:ins>
      <w:r w:rsidR="00F073AD">
        <w:rPr>
          <w:rFonts w:ascii="Times" w:hAnsi="Times" w:cs="Calibri"/>
        </w:rPr>
        <w:t xml:space="preserve">multiple choice questions where the answers are in a form </w:t>
      </w:r>
      <w:del w:id="493" w:author="Stephen Brooks" w:date="2021-10-17T19:00:00Z">
        <w:r w:rsidR="00F073AD" w:rsidDel="00214F5A">
          <w:rPr>
            <w:rFonts w:ascii="Times" w:hAnsi="Times" w:cs="Calibri"/>
          </w:rPr>
          <w:delText xml:space="preserve">that mostly representing the degree of </w:delText>
        </w:r>
      </w:del>
      <w:ins w:id="494" w:author="Stephen Brooks" w:date="2021-10-17T19:00:00Z">
        <w:r w:rsidR="00214F5A">
          <w:rPr>
            <w:rFonts w:ascii="Times" w:hAnsi="Times" w:cs="Calibri"/>
          </w:rPr>
          <w:t xml:space="preserve">that asks to what extent the participant </w:t>
        </w:r>
      </w:ins>
      <w:r w:rsidR="00F073AD">
        <w:rPr>
          <w:rFonts w:ascii="Times" w:hAnsi="Times" w:cs="Calibri"/>
        </w:rPr>
        <w:t>agree</w:t>
      </w:r>
      <w:ins w:id="495" w:author="Stephen Brooks" w:date="2021-10-17T19:00:00Z">
        <w:r w:rsidR="00214F5A">
          <w:rPr>
            <w:rFonts w:ascii="Times" w:hAnsi="Times" w:cs="Calibri"/>
          </w:rPr>
          <w:t>s</w:t>
        </w:r>
      </w:ins>
      <w:del w:id="496" w:author="Stephen Brooks" w:date="2021-10-17T19:00:00Z">
        <w:r w:rsidR="002E3918" w:rsidDel="00214F5A">
          <w:rPr>
            <w:rFonts w:ascii="Times" w:hAnsi="Times" w:cs="Calibri"/>
          </w:rPr>
          <w:delText>/</w:delText>
        </w:r>
      </w:del>
      <w:ins w:id="497" w:author="Stephen Brooks" w:date="2021-10-17T19:00:00Z">
        <w:r w:rsidR="00214F5A">
          <w:rPr>
            <w:rFonts w:ascii="Times" w:hAnsi="Times" w:cs="Calibri"/>
          </w:rPr>
          <w:t xml:space="preserve"> or </w:t>
        </w:r>
      </w:ins>
      <w:r w:rsidR="002E3918">
        <w:rPr>
          <w:rFonts w:ascii="Times" w:hAnsi="Times" w:cs="Calibri"/>
        </w:rPr>
        <w:t>disagree</w:t>
      </w:r>
      <w:ins w:id="498" w:author="Stephen Brooks" w:date="2021-10-17T19:00:00Z">
        <w:r w:rsidR="00214F5A">
          <w:rPr>
            <w:rFonts w:ascii="Times" w:hAnsi="Times" w:cs="Calibri"/>
          </w:rPr>
          <w:t>s</w:t>
        </w:r>
      </w:ins>
      <w:del w:id="499" w:author="Stephen Brooks" w:date="2021-10-17T19:00:00Z">
        <w:r w:rsidR="002E3918" w:rsidDel="00214F5A">
          <w:rPr>
            <w:rFonts w:ascii="Times" w:hAnsi="Times" w:cs="Calibri"/>
          </w:rPr>
          <w:delText xml:space="preserve"> by the participant</w:delText>
        </w:r>
      </w:del>
      <w:r w:rsidR="00F073AD">
        <w:rPr>
          <w:rFonts w:ascii="Times" w:hAnsi="Times" w:cs="Calibri"/>
        </w:rPr>
        <w:t xml:space="preserve">. For example: Strongly agree, </w:t>
      </w:r>
      <w:r w:rsidR="001068B8">
        <w:rPr>
          <w:rFonts w:ascii="Times" w:hAnsi="Times" w:cs="Calibri"/>
        </w:rPr>
        <w:t>strongly</w:t>
      </w:r>
      <w:r w:rsidR="00F073AD">
        <w:rPr>
          <w:rFonts w:ascii="Times" w:hAnsi="Times" w:cs="Calibri"/>
        </w:rPr>
        <w:t xml:space="preserve"> disagree,</w:t>
      </w:r>
      <w:r w:rsidR="001068B8">
        <w:rPr>
          <w:rFonts w:ascii="Times" w:hAnsi="Times" w:cs="Calibri"/>
        </w:rPr>
        <w:t xml:space="preserve"> Partially Agree and so on.</w:t>
      </w:r>
    </w:p>
    <w:p w14:paraId="071EACCC" w14:textId="44FB7BDD" w:rsidR="00F073AD" w:rsidDel="002F5D02" w:rsidRDefault="00F073AD" w:rsidP="00D25BAB">
      <w:pPr>
        <w:spacing w:before="100" w:beforeAutospacing="1" w:after="100" w:afterAutospacing="1"/>
        <w:rPr>
          <w:del w:id="500" w:author="Stephen Brooks" w:date="2021-10-17T19:03:00Z"/>
          <w:rFonts w:ascii="Times" w:hAnsi="Times"/>
        </w:rPr>
      </w:pPr>
    </w:p>
    <w:p w14:paraId="7ECBB79B" w14:textId="77777777" w:rsidR="002E3918" w:rsidRPr="00160A37" w:rsidDel="002F5D02" w:rsidRDefault="002E3918" w:rsidP="00D25BAB">
      <w:pPr>
        <w:spacing w:before="100" w:beforeAutospacing="1" w:after="100" w:afterAutospacing="1"/>
        <w:rPr>
          <w:del w:id="501" w:author="Stephen Brooks" w:date="2021-10-17T19:03:00Z"/>
          <w:rFonts w:ascii="Times" w:hAnsi="Times"/>
        </w:rPr>
      </w:pPr>
    </w:p>
    <w:p w14:paraId="3B0D6AAC" w14:textId="1BAB36F0" w:rsidR="00820167" w:rsidDel="002F5D02" w:rsidRDefault="00820167" w:rsidP="00216B43">
      <w:pPr>
        <w:rPr>
          <w:del w:id="502" w:author="Stephen Brooks" w:date="2021-10-17T19:03:00Z"/>
          <w:rFonts w:ascii="Times" w:hAnsi="Times"/>
        </w:rPr>
      </w:pPr>
    </w:p>
    <w:p w14:paraId="1267484B" w14:textId="77777777" w:rsidR="00AF1FA0" w:rsidRPr="00160A37" w:rsidDel="002F5D02" w:rsidRDefault="00AF1FA0" w:rsidP="00216B43">
      <w:pPr>
        <w:rPr>
          <w:del w:id="503" w:author="Stephen Brooks" w:date="2021-10-17T19:03:00Z"/>
          <w:rFonts w:ascii="Times" w:hAnsi="Times"/>
        </w:rPr>
      </w:pPr>
    </w:p>
    <w:p w14:paraId="102E2331" w14:textId="23F739D7" w:rsidR="00A24FED" w:rsidRPr="001068B8" w:rsidRDefault="00AF1FA0" w:rsidP="001068B8">
      <w:pPr>
        <w:spacing w:before="100" w:beforeAutospacing="1" w:after="100" w:afterAutospacing="1"/>
        <w:jc w:val="both"/>
        <w:rPr>
          <w:rFonts w:ascii="Times" w:hAnsi="Times"/>
          <w:b/>
          <w:bCs/>
        </w:rPr>
      </w:pPr>
      <w:del w:id="504" w:author="Stephen Brooks" w:date="2021-10-17T19:03:00Z">
        <w:r w:rsidRPr="00160A37" w:rsidDel="002F5D02">
          <w:rPr>
            <w:rFonts w:ascii="Times" w:hAnsi="Times"/>
            <w:b/>
            <w:bCs/>
            <w:noProof/>
          </w:rPr>
          <mc:AlternateContent>
            <mc:Choice Requires="wps">
              <w:drawing>
                <wp:anchor distT="0" distB="0" distL="114300" distR="114300" simplePos="0" relativeHeight="251655168" behindDoc="0" locked="0" layoutInCell="1" allowOverlap="1" wp14:anchorId="689A78BB" wp14:editId="7DFD74CA">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&#13;&#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del>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rPr>
        <w:t>Anyone can</w:t>
      </w:r>
      <w:r w:rsidR="00A24FED" w:rsidRPr="00160A37">
        <w:rPr>
          <w:rFonts w:ascii="Times" w:hAnsi="Times" w:cs="Calibri"/>
        </w:rPr>
        <w:t xml:space="preserve"> participate in this study </w:t>
      </w:r>
      <w:r w:rsidR="001068B8">
        <w:rPr>
          <w:rFonts w:ascii="Times" w:hAnsi="Times" w:cs="Calibri"/>
        </w:rPr>
        <w:t xml:space="preserve">who </w:t>
      </w:r>
      <w:del w:id="505" w:author="Stephen Brooks" w:date="2021-10-17T19:04:00Z">
        <w:r w:rsidR="001068B8" w:rsidDel="002F5D02">
          <w:rPr>
            <w:rFonts w:ascii="Times" w:hAnsi="Times" w:cs="Calibri"/>
          </w:rPr>
          <w:delText xml:space="preserve">have </w:delText>
        </w:r>
      </w:del>
      <w:ins w:id="506" w:author="Stephen Brooks" w:date="2021-10-17T19:04:00Z">
        <w:r w:rsidR="002F5D02">
          <w:rPr>
            <w:rFonts w:ascii="Times" w:hAnsi="Times" w:cs="Calibri"/>
          </w:rPr>
          <w:t xml:space="preserve">has </w:t>
        </w:r>
      </w:ins>
      <w:del w:id="507" w:author="Stephen Brooks" w:date="2021-10-17T19:04:00Z">
        <w:r w:rsidR="001068B8" w:rsidDel="002F5D02">
          <w:rPr>
            <w:rFonts w:ascii="Times" w:hAnsi="Times" w:cs="Calibri"/>
          </w:rPr>
          <w:delText xml:space="preserve">some </w:delText>
        </w:r>
      </w:del>
      <w:r w:rsidR="001068B8">
        <w:rPr>
          <w:rFonts w:ascii="Times" w:hAnsi="Times" w:cs="Calibri"/>
        </w:rPr>
        <w:t xml:space="preserve">basic </w:t>
      </w:r>
      <w:del w:id="508" w:author="Stephen Brooks" w:date="2021-10-17T19:04:00Z">
        <w:r w:rsidR="001068B8" w:rsidDel="002F5D02">
          <w:rPr>
            <w:rFonts w:ascii="Times" w:hAnsi="Times" w:cs="Calibri"/>
          </w:rPr>
          <w:delText>geometric and math</w:delText>
        </w:r>
        <w:r w:rsidR="002E3918" w:rsidDel="002F5D02">
          <w:rPr>
            <w:rFonts w:ascii="Times" w:hAnsi="Times" w:cs="Calibri"/>
          </w:rPr>
          <w:delText>ematical</w:delText>
        </w:r>
        <w:r w:rsidR="001068B8" w:rsidDel="002F5D02">
          <w:rPr>
            <w:rFonts w:ascii="Times" w:hAnsi="Times" w:cs="Calibri"/>
          </w:rPr>
          <w:delText xml:space="preserve"> </w:delText>
        </w:r>
      </w:del>
      <w:r w:rsidR="001068B8">
        <w:rPr>
          <w:rFonts w:ascii="Times" w:hAnsi="Times" w:cs="Calibri"/>
        </w:rPr>
        <w:t xml:space="preserve">knowledge </w:t>
      </w:r>
      <w:del w:id="509" w:author="Stephen Brooks" w:date="2021-10-17T19:04:00Z">
        <w:r w:rsidR="001068B8" w:rsidDel="002F5D02">
          <w:rPr>
            <w:rFonts w:ascii="Times" w:hAnsi="Times" w:cs="Calibri"/>
          </w:rPr>
          <w:delText xml:space="preserve">to </w:delText>
        </w:r>
      </w:del>
      <w:ins w:id="510" w:author="Stephen Brooks" w:date="2021-10-17T19:04:00Z">
        <w:r w:rsidR="002F5D02">
          <w:rPr>
            <w:rFonts w:ascii="Times" w:hAnsi="Times" w:cs="Calibri"/>
          </w:rPr>
          <w:t xml:space="preserve">for </w:t>
        </w:r>
      </w:ins>
      <w:del w:id="511" w:author="Stephen Brooks" w:date="2021-10-17T19:04:00Z">
        <w:r w:rsidR="00810C12" w:rsidDel="002F5D02">
          <w:rPr>
            <w:rFonts w:ascii="Times" w:hAnsi="Times" w:cs="Calibri"/>
          </w:rPr>
          <w:delText>recognize</w:delText>
        </w:r>
        <w:r w:rsidR="001068B8" w:rsidDel="002F5D02">
          <w:rPr>
            <w:rFonts w:ascii="Times" w:hAnsi="Times" w:cs="Calibri"/>
          </w:rPr>
          <w:delText xml:space="preserve"> </w:delText>
        </w:r>
      </w:del>
      <w:ins w:id="512" w:author="Stephen Brooks" w:date="2021-10-17T19:04:00Z">
        <w:r w:rsidR="002F5D02">
          <w:rPr>
            <w:rFonts w:ascii="Times" w:hAnsi="Times" w:cs="Calibri"/>
          </w:rPr>
          <w:t xml:space="preserve">recognizing simple </w:t>
        </w:r>
      </w:ins>
      <w:del w:id="513" w:author="Stephen Brooks" w:date="2021-10-17T19:04:00Z">
        <w:r w:rsidR="001068B8" w:rsidDel="002F5D02">
          <w:rPr>
            <w:rFonts w:ascii="Times" w:hAnsi="Times" w:cs="Calibri"/>
          </w:rPr>
          <w:delText xml:space="preserve">basic </w:delText>
        </w:r>
      </w:del>
      <w:r w:rsidR="001068B8">
        <w:rPr>
          <w:rFonts w:ascii="Times" w:hAnsi="Times" w:cs="Calibri"/>
        </w:rPr>
        <w:t xml:space="preserve">shapes </w:t>
      </w:r>
      <w:del w:id="514" w:author="Stephen Brooks" w:date="2021-10-17T19:04:00Z">
        <w:r w:rsidR="001068B8" w:rsidDel="002F5D02">
          <w:rPr>
            <w:rFonts w:ascii="Times" w:hAnsi="Times" w:cs="Calibri"/>
          </w:rPr>
          <w:delText xml:space="preserve">like </w:delText>
        </w:r>
      </w:del>
      <w:ins w:id="515" w:author="Stephen Brooks" w:date="2021-10-17T19:04:00Z">
        <w:r w:rsidR="002F5D02">
          <w:rPr>
            <w:rFonts w:ascii="Times" w:hAnsi="Times" w:cs="Calibri"/>
          </w:rPr>
          <w:t xml:space="preserve">such as </w:t>
        </w:r>
      </w:ins>
      <w:r w:rsidR="001068B8">
        <w:rPr>
          <w:rFonts w:ascii="Times" w:hAnsi="Times" w:cs="Calibri"/>
        </w:rPr>
        <w:t>circle</w:t>
      </w:r>
      <w:ins w:id="516" w:author="Stephen Brooks" w:date="2021-10-17T19:04:00Z">
        <w:r w:rsidR="002F5D02">
          <w:rPr>
            <w:rFonts w:ascii="Times" w:hAnsi="Times" w:cs="Calibri"/>
          </w:rPr>
          <w:t>s</w:t>
        </w:r>
      </w:ins>
      <w:r w:rsidR="001068B8">
        <w:rPr>
          <w:rFonts w:ascii="Times" w:hAnsi="Times" w:cs="Calibri"/>
        </w:rPr>
        <w:t>,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00A24FED" w:rsidRPr="00160A37">
        <w:rPr>
          <w:rFonts w:ascii="Times" w:hAnsi="Times" w:cs="Calibri"/>
        </w:rPr>
        <w:t xml:space="preserve">, have </w:t>
      </w:r>
      <w:r w:rsidR="001068B8">
        <w:rPr>
          <w:rFonts w:ascii="Times" w:hAnsi="Times" w:cs="Calibri"/>
        </w:rPr>
        <w:t>good</w:t>
      </w:r>
      <w:r w:rsidR="00A24FED"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00A24FED" w:rsidRPr="00160A37">
        <w:rPr>
          <w:rFonts w:ascii="Times" w:hAnsi="Times" w:cs="Calibri"/>
        </w:rPr>
        <w:t xml:space="preserve">. </w:t>
      </w:r>
      <w:del w:id="517" w:author="Stephen Brooks" w:date="2021-10-17T19:04:00Z">
        <w:r w:rsidR="001068B8" w:rsidDel="002F5D02">
          <w:rPr>
            <w:rFonts w:ascii="Times" w:hAnsi="Times" w:cs="Calibri"/>
          </w:rPr>
          <w:delText xml:space="preserve">Most importantly they must have </w:delText>
        </w:r>
        <w:r w:rsidR="002E3918" w:rsidDel="002F5D02">
          <w:rPr>
            <w:rFonts w:ascii="Times" w:hAnsi="Times" w:cs="Calibri"/>
          </w:rPr>
          <w:delText>judicious</w:delText>
        </w:r>
        <w:r w:rsidR="001068B8" w:rsidDel="002F5D02">
          <w:rPr>
            <w:rFonts w:ascii="Times" w:hAnsi="Times" w:cs="Calibri"/>
          </w:rPr>
          <w:delText xml:space="preserve"> eyes </w:delText>
        </w:r>
        <w:r w:rsidR="00593238" w:rsidDel="002F5D02">
          <w:rPr>
            <w:rFonts w:ascii="Times" w:hAnsi="Times" w:cs="Calibri"/>
          </w:rPr>
          <w:delText xml:space="preserve">and </w:delText>
        </w:r>
        <w:r w:rsidR="002E3918" w:rsidDel="002F5D02">
          <w:rPr>
            <w:rFonts w:ascii="Times" w:hAnsi="Times" w:cs="Calibri"/>
          </w:rPr>
          <w:delText>capable</w:delText>
        </w:r>
        <w:r w:rsidR="00437465" w:rsidDel="002F5D02">
          <w:rPr>
            <w:rFonts w:ascii="Times" w:hAnsi="Times" w:cs="Calibri"/>
          </w:rPr>
          <w:delText xml:space="preserve"> </w:delText>
        </w:r>
        <w:r w:rsidR="001068B8" w:rsidDel="002F5D02">
          <w:rPr>
            <w:rFonts w:ascii="Times" w:hAnsi="Times" w:cs="Calibri"/>
          </w:rPr>
          <w:delText>to look on the charts and read</w:delText>
        </w:r>
        <w:r w:rsidR="00437465" w:rsidDel="002F5D02">
          <w:rPr>
            <w:rFonts w:ascii="Times" w:hAnsi="Times" w:cs="Calibri"/>
          </w:rPr>
          <w:delText xml:space="preserve"> the respective side notes in English about</w:delText>
        </w:r>
        <w:r w:rsidR="001068B8" w:rsidDel="002F5D02">
          <w:rPr>
            <w:rFonts w:ascii="Times" w:hAnsi="Times" w:cs="Calibri"/>
          </w:rPr>
          <w:delText xml:space="preserve"> the </w:delText>
        </w:r>
        <w:r w:rsidR="00437465" w:rsidDel="002F5D02">
          <w:rPr>
            <w:rFonts w:ascii="Times" w:hAnsi="Times" w:cs="Calibri"/>
          </w:rPr>
          <w:delText xml:space="preserve">visualization </w:delText>
        </w:r>
        <w:r w:rsidR="001068B8" w:rsidDel="002F5D02">
          <w:rPr>
            <w:rFonts w:ascii="Times" w:hAnsi="Times" w:cs="Calibri"/>
          </w:rPr>
          <w:delText xml:space="preserve">content </w:delText>
        </w:r>
        <w:r w:rsidR="00437465" w:rsidDel="002F5D02">
          <w:rPr>
            <w:rFonts w:ascii="Times" w:hAnsi="Times" w:cs="Calibri"/>
          </w:rPr>
          <w:delText>and take their own decision</w:delText>
        </w:r>
        <w:r w:rsidR="002E3918" w:rsidDel="002F5D02">
          <w:rPr>
            <w:rFonts w:ascii="Times" w:hAnsi="Times" w:cs="Calibri"/>
          </w:rPr>
          <w:delText xml:space="preserve"> to answer the questions</w:delText>
        </w:r>
        <w:r w:rsidR="00437465" w:rsidDel="002F5D02">
          <w:rPr>
            <w:rFonts w:ascii="Times" w:hAnsi="Times" w:cs="Calibri"/>
          </w:rPr>
          <w:delText xml:space="preserve"> based on the understanding</w:delText>
        </w:r>
      </w:del>
      <w:ins w:id="518" w:author="Stephen Brooks" w:date="2021-10-17T19:04:00Z">
        <w:r w:rsidR="002F5D02">
          <w:rPr>
            <w:rFonts w:ascii="Times" w:hAnsi="Times" w:cs="Calibri"/>
          </w:rPr>
          <w:t xml:space="preserve">In </w:t>
        </w:r>
        <w:proofErr w:type="gramStart"/>
        <w:r w:rsidR="002F5D02">
          <w:rPr>
            <w:rFonts w:ascii="Times" w:hAnsi="Times" w:cs="Calibri"/>
          </w:rPr>
          <w:t>addition</w:t>
        </w:r>
        <w:proofErr w:type="gramEnd"/>
        <w:r w:rsidR="002F5D02">
          <w:rPr>
            <w:rFonts w:ascii="Times" w:hAnsi="Times" w:cs="Calibri"/>
          </w:rPr>
          <w:t xml:space="preserve"> participants must have color vision and </w:t>
        </w:r>
      </w:ins>
      <w:ins w:id="519" w:author="Stephen Brooks" w:date="2021-10-17T19:05:00Z">
        <w:r w:rsidR="002F5D02">
          <w:rPr>
            <w:rFonts w:ascii="Times" w:hAnsi="Times" w:cs="Calibri"/>
          </w:rPr>
          <w:t>not be impaired by color blindness</w:t>
        </w:r>
      </w:ins>
      <w:r w:rsidR="001068B8">
        <w:rPr>
          <w:rFonts w:ascii="Times" w:hAnsi="Times" w:cs="Calibri"/>
        </w:rPr>
        <w:t>.</w:t>
      </w:r>
    </w:p>
    <w:p w14:paraId="51952362" w14:textId="6EB543BB" w:rsidR="00A24FED" w:rsidRPr="00810C12" w:rsidRDefault="00A24FED" w:rsidP="00810C12">
      <w:pPr>
        <w:spacing w:before="100" w:beforeAutospacing="1" w:after="100" w:afterAutospacing="1"/>
        <w:jc w:val="both"/>
        <w:rPr>
          <w:rFonts w:ascii="Times" w:hAnsi="Times"/>
          <w:b/>
          <w:bC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del w:id="520" w:author="Stephen Brooks" w:date="2021-10-17T19:05:00Z">
        <w:r w:rsidR="007B1168" w:rsidDel="002F5D02">
          <w:rPr>
            <w:rFonts w:ascii="Times" w:hAnsi="Times" w:cs="Calibri"/>
          </w:rPr>
          <w:delText>dynamic</w:delText>
        </w:r>
        <w:r w:rsidR="00810C12" w:rsidDel="002F5D02">
          <w:rPr>
            <w:rFonts w:ascii="Times" w:hAnsi="Times" w:cs="Calibri"/>
          </w:rPr>
          <w:delText xml:space="preserve"> </w:delText>
        </w:r>
      </w:del>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p>
    <w:p w14:paraId="617B4097" w14:textId="787A742E" w:rsidR="00A24FED" w:rsidRPr="004A1CAA" w:rsidRDefault="00A24FED" w:rsidP="004A1CAA">
      <w:pPr>
        <w:spacing w:before="100" w:beforeAutospacing="1" w:after="100" w:afterAutospacing="1"/>
        <w:jc w:val="both"/>
        <w:rPr>
          <w:rFonts w:ascii="Times" w:hAnsi="Times"/>
        </w:rPr>
      </w:pPr>
      <w:r w:rsidRPr="00160A37">
        <w:rPr>
          <w:rFonts w:ascii="Times" w:hAnsi="Times" w:cs="Calibri"/>
        </w:rPr>
        <w:lastRenderedPageBreak/>
        <w:t xml:space="preserve">You will be asked to select and view each sections </w:t>
      </w:r>
      <w:r w:rsidR="00810C12">
        <w:rPr>
          <w:rFonts w:ascii="Times" w:hAnsi="Times" w:cs="Calibri"/>
        </w:rPr>
        <w:t>images</w:t>
      </w:r>
      <w:ins w:id="521" w:author="Stephen Brooks" w:date="2021-10-17T19:05:00Z">
        <w:r w:rsidR="002F5D02">
          <w:rPr>
            <w:rFonts w:ascii="Times" w:hAnsi="Times" w:cs="Calibri"/>
          </w:rPr>
          <w:t xml:space="preserve"> </w:t>
        </w:r>
        <w:r w:rsidR="002F5D02" w:rsidRPr="002F5D02">
          <w:rPr>
            <w:rFonts w:ascii="Times" w:hAnsi="Times" w:cs="Calibri"/>
            <w:color w:val="FF0000"/>
            <w:rPrChange w:id="522" w:author="Stephen Brooks" w:date="2021-10-17T19:06:00Z">
              <w:rPr>
                <w:rFonts w:ascii="Times" w:hAnsi="Times" w:cs="Calibri"/>
              </w:rPr>
            </w:rPrChange>
          </w:rPr>
          <w:t>&lt;do you mean th</w:t>
        </w:r>
      </w:ins>
      <w:ins w:id="523" w:author="Stephen Brooks" w:date="2021-10-17T19:06:00Z">
        <w:r w:rsidR="002F5D02" w:rsidRPr="002F5D02">
          <w:rPr>
            <w:rFonts w:ascii="Times" w:hAnsi="Times" w:cs="Calibri"/>
            <w:color w:val="FF0000"/>
            <w:rPrChange w:id="524" w:author="Stephen Brooks" w:date="2021-10-17T19:06:00Z">
              <w:rPr>
                <w:rFonts w:ascii="Times" w:hAnsi="Times" w:cs="Calibri"/>
              </w:rPr>
            </w:rPrChange>
          </w:rPr>
          <w:t>ey won’t work with the application but only look at images?&gt;</w:t>
        </w:r>
      </w:ins>
      <w:r w:rsidR="00810C12" w:rsidRPr="002F5D02">
        <w:rPr>
          <w:rFonts w:ascii="Times" w:hAnsi="Times" w:cs="Calibri"/>
          <w:color w:val="FF0000"/>
          <w:rPrChange w:id="525" w:author="Stephen Brooks" w:date="2021-10-17T19:06:00Z">
            <w:rPr>
              <w:rFonts w:ascii="Times" w:hAnsi="Times" w:cs="Calibri"/>
            </w:rPr>
          </w:rPrChange>
        </w:rPr>
        <w:t xml:space="preserve"> </w:t>
      </w:r>
      <w:r w:rsidR="00810C12">
        <w:rPr>
          <w:rFonts w:ascii="Times" w:hAnsi="Times" w:cs="Calibri"/>
        </w:rPr>
        <w:t xml:space="preserve">and corresponding </w:t>
      </w:r>
      <w:r w:rsidRPr="00160A37">
        <w:rPr>
          <w:rFonts w:ascii="Times" w:hAnsi="Times" w:cs="Calibri"/>
        </w:rPr>
        <w:t>description. Upon completion of</w:t>
      </w:r>
      <w:r w:rsidR="002C4C84">
        <w:rPr>
          <w:rFonts w:ascii="Times" w:hAnsi="Times" w:cs="Calibri"/>
        </w:rPr>
        <w:t xml:space="preserve"> viewing the notes/images</w:t>
      </w:r>
      <w:r w:rsidRPr="00160A37">
        <w:rPr>
          <w:rFonts w:ascii="Times" w:hAnsi="Times" w:cs="Calibri"/>
        </w:rPr>
        <w:t>, you will be asked</w:t>
      </w:r>
      <w:r w:rsidR="00810C12">
        <w:rPr>
          <w:rFonts w:ascii="Times" w:hAnsi="Times" w:cs="Calibri"/>
        </w:rPr>
        <w:t xml:space="preserve"> if you have any questions</w:t>
      </w:r>
      <w:r w:rsidR="004A1CAA">
        <w:rPr>
          <w:rFonts w:ascii="Times" w:hAnsi="Times" w:cs="Calibri"/>
        </w:rPr>
        <w:t xml:space="preserve"> regarding the content or anything is unclear, then researcher can explain you by going through the corresponding section until you are satisfied with </w:t>
      </w:r>
      <w:r w:rsidR="002C4C84">
        <w:rPr>
          <w:rFonts w:ascii="Times" w:hAnsi="Times" w:cs="Calibri"/>
        </w:rPr>
        <w:t>the answers</w:t>
      </w:r>
      <w:r w:rsidR="004A1CAA">
        <w:rPr>
          <w:rFonts w:ascii="Times" w:hAnsi="Times" w:cs="Calibri"/>
        </w:rPr>
        <w:t>.</w:t>
      </w:r>
    </w:p>
    <w:p w14:paraId="04096662" w14:textId="20AD89FD"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del w:id="526" w:author="Stephen Brooks" w:date="2021-10-17T19:10:00Z">
        <w:r w:rsidR="00AF1FA0" w:rsidDel="002F5D02">
          <w:rPr>
            <w:rFonts w:ascii="Times" w:hAnsi="Times"/>
            <w:b/>
            <w:bCs/>
          </w:rPr>
          <w:br/>
        </w:r>
        <w:r w:rsidRPr="00160A37" w:rsidDel="002F5D02">
          <w:rPr>
            <w:rFonts w:ascii="Times" w:hAnsi="Times" w:cs="Calibri"/>
          </w:rPr>
          <w:delText xml:space="preserve">Benefits: </w:delText>
        </w:r>
      </w:del>
      <w:del w:id="527" w:author="Stephen Brooks" w:date="2021-10-17T19:07:00Z">
        <w:r w:rsidRPr="00160A37" w:rsidDel="002F5D02">
          <w:rPr>
            <w:rFonts w:ascii="Times" w:hAnsi="Times" w:cs="Calibri"/>
          </w:rPr>
          <w:delText>Participating in the study might not benefit you directly</w:delText>
        </w:r>
        <w:r w:rsidR="004A1CAA" w:rsidDel="002F5D02">
          <w:rPr>
            <w:rFonts w:ascii="Times" w:hAnsi="Times" w:cs="Calibri"/>
          </w:rPr>
          <w:delText xml:space="preserve"> and instantly</w:delText>
        </w:r>
        <w:r w:rsidRPr="00160A37" w:rsidDel="002F5D02">
          <w:rPr>
            <w:rFonts w:ascii="Times" w:hAnsi="Times" w:cs="Calibri"/>
          </w:rPr>
          <w:delText xml:space="preserve">, but </w:delText>
        </w:r>
        <w:r w:rsidR="004A1CAA" w:rsidDel="002F5D02">
          <w:rPr>
            <w:rFonts w:ascii="Times" w:hAnsi="Times" w:cs="Calibri"/>
          </w:rPr>
          <w:delText>you</w:delText>
        </w:r>
        <w:r w:rsidRPr="00160A37" w:rsidDel="002F5D02">
          <w:rPr>
            <w:rFonts w:ascii="Times" w:hAnsi="Times" w:cs="Calibri"/>
          </w:rPr>
          <w:delText xml:space="preserve"> might learn things that will </w:delText>
        </w:r>
        <w:r w:rsidR="004A1CAA" w:rsidDel="002F5D02">
          <w:rPr>
            <w:rFonts w:ascii="Times" w:hAnsi="Times" w:cs="Calibri"/>
          </w:rPr>
          <w:delText>enrich your knowledge-base and which in turn help in your later life.</w:delText>
        </w:r>
      </w:del>
    </w:p>
    <w:p w14:paraId="5E1EA01F" w14:textId="09D4F0E9" w:rsidR="00294462" w:rsidRDefault="00294462" w:rsidP="004A1CAA">
      <w:pPr>
        <w:spacing w:before="100" w:beforeAutospacing="1" w:after="100" w:afterAutospacing="1"/>
        <w:jc w:val="both"/>
        <w:rPr>
          <w:ins w:id="528" w:author="Stephen Brooks" w:date="2021-10-17T19:14:00Z"/>
          <w:rFonts w:ascii="Times" w:hAnsi="Times" w:cs="Calibri"/>
        </w:rPr>
      </w:pPr>
      <w:ins w:id="529" w:author="Stephen Brooks" w:date="2021-10-17T19:14:00Z">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ins>
    </w:p>
    <w:p w14:paraId="77A96636" w14:textId="59138D3F"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ins w:id="530" w:author="Stephen Brooks" w:date="2021-10-17T19:08:00Z">
        <w:r w:rsidR="002F5D02">
          <w:rPr>
            <w:rFonts w:ascii="Times" w:hAnsi="Times" w:cs="Calibri"/>
          </w:rPr>
          <w:t>Looking at images that contain colors that are blurry may produce some eye strain.  Also</w:t>
        </w:r>
      </w:ins>
      <w:ins w:id="531" w:author="Stephen Brooks" w:date="2021-10-17T19:09:00Z">
        <w:r w:rsidR="002F5D02">
          <w:rPr>
            <w:rFonts w:ascii="Times" w:hAnsi="Times" w:cs="Calibri"/>
          </w:rPr>
          <w:t>,</w:t>
        </w:r>
      </w:ins>
      <w:ins w:id="532" w:author="Stephen Brooks" w:date="2021-10-17T19:08:00Z">
        <w:r w:rsidR="002F5D02">
          <w:rPr>
            <w:rFonts w:ascii="Times" w:hAnsi="Times" w:cs="Calibri"/>
          </w:rPr>
          <w:t xml:space="preserve"> the data used in the examples </w:t>
        </w:r>
      </w:ins>
      <w:ins w:id="533" w:author="Stephen Brooks" w:date="2021-10-17T19:09:00Z">
        <w:r w:rsidR="002F5D02">
          <w:rPr>
            <w:rFonts w:ascii="Times" w:hAnsi="Times" w:cs="Calibri"/>
          </w:rPr>
          <w:t>are country level Covid 19 statistics which may cause some concern for some participants.  Beyond these noted potential minor issues, n</w:t>
        </w:r>
      </w:ins>
      <w:del w:id="534" w:author="Stephen Brooks" w:date="2021-10-17T19:09:00Z">
        <w:r w:rsidR="004A1CAA" w:rsidDel="002F5D02">
          <w:rPr>
            <w:rFonts w:ascii="Times" w:hAnsi="Times" w:cs="Calibri"/>
          </w:rPr>
          <w:delText>N</w:delText>
        </w:r>
      </w:del>
      <w:r w:rsidR="004A1CAA">
        <w:rPr>
          <w:rFonts w:ascii="Times" w:hAnsi="Times" w:cs="Calibri"/>
        </w:rPr>
        <w:t>o significant risks are anticipated</w:t>
      </w:r>
      <w:r w:rsidRPr="00160A37">
        <w:rPr>
          <w:rFonts w:ascii="Times" w:hAnsi="Times" w:cs="Calibri"/>
        </w:rPr>
        <w:t xml:space="preserve"> with this study</w:t>
      </w:r>
      <w:del w:id="535" w:author="Stephen Brooks" w:date="2021-10-17T19:10:00Z">
        <w:r w:rsidRPr="00160A37" w:rsidDel="002F5D02">
          <w:rPr>
            <w:rFonts w:ascii="Times" w:hAnsi="Times" w:cs="Calibri"/>
          </w:rPr>
          <w:delText>; there are no known risks for</w:delText>
        </w:r>
        <w:r w:rsidR="004A1CAA" w:rsidDel="002F5D02">
          <w:rPr>
            <w:rFonts w:ascii="Times" w:hAnsi="Times" w:cs="Calibri"/>
          </w:rPr>
          <w:delText xml:space="preserve"> the</w:delText>
        </w:r>
        <w:r w:rsidRPr="00160A37" w:rsidDel="002F5D02">
          <w:rPr>
            <w:rFonts w:ascii="Times" w:hAnsi="Times" w:cs="Calibri"/>
          </w:rPr>
          <w:delText xml:space="preserve"> participati</w:delText>
        </w:r>
        <w:r w:rsidR="004A1CAA" w:rsidDel="002F5D02">
          <w:rPr>
            <w:rFonts w:ascii="Times" w:hAnsi="Times" w:cs="Calibri"/>
          </w:rPr>
          <w:delText>on</w:delText>
        </w:r>
        <w:r w:rsidRPr="00160A37" w:rsidDel="002F5D02">
          <w:rPr>
            <w:rFonts w:ascii="Times" w:hAnsi="Times" w:cs="Calibri"/>
          </w:rPr>
          <w:delText xml:space="preserve"> in this research</w:delText>
        </w:r>
      </w:del>
      <w:r w:rsidRPr="00160A37">
        <w:rPr>
          <w:rFonts w:ascii="Times" w:hAnsi="Times" w:cs="Calibri"/>
        </w:rPr>
        <w:t xml:space="preserve"> beyond being bored or fatigued, or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4C5980C3" w:rsidR="00A24FED" w:rsidRPr="002F5D02"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ins w:id="536" w:author="Stephen Brooks" w:date="2021-10-17T19:10:00Z">
        <w:r w:rsidR="002F5D02" w:rsidRPr="001916EE">
          <w:rPr>
            <w:rFonts w:hint="eastAsia"/>
            <w:iCs/>
            <w:color w:val="000000"/>
            <w:lang w:eastAsia="zh-CN"/>
          </w:rPr>
          <w:t>Every participant will receive compensation of $</w:t>
        </w:r>
        <w:r w:rsidR="002F5D02">
          <w:rPr>
            <w:rFonts w:hint="eastAsia"/>
            <w:iCs/>
            <w:color w:val="000000"/>
            <w:lang w:eastAsia="zh-CN"/>
          </w:rPr>
          <w:t>10</w:t>
        </w:r>
        <w:r w:rsidR="002F5D02">
          <w:rPr>
            <w:iCs/>
            <w:color w:val="000000"/>
            <w:lang w:eastAsia="zh-CN"/>
          </w:rPr>
          <w:t xml:space="preserve"> </w:t>
        </w:r>
        <w:r w:rsidR="002F5D02" w:rsidRPr="00D71F48">
          <w:rPr>
            <w:iCs/>
            <w:color w:val="FF0000"/>
            <w:lang w:eastAsia="zh-CN"/>
          </w:rPr>
          <w:t>&lt;need to figure out how to do this online&gt;</w:t>
        </w:r>
        <w:r w:rsidR="002F5D02" w:rsidRPr="001916EE">
          <w:rPr>
            <w:rFonts w:hint="eastAsia"/>
            <w:iCs/>
            <w:color w:val="000000"/>
            <w:lang w:eastAsia="zh-CN"/>
          </w:rPr>
          <w:t xml:space="preserve"> and it will be given directly from the researcher after the study. </w:t>
        </w:r>
        <w:r w:rsidR="002F5D02" w:rsidRPr="001916EE">
          <w:rPr>
            <w:iCs/>
            <w:color w:val="000000"/>
            <w:lang w:eastAsia="zh-CN"/>
          </w:rPr>
          <w:t>The compensation will be given even if the</w:t>
        </w:r>
        <w:r w:rsidR="002F5D02" w:rsidRPr="00FA79A5">
          <w:rPr>
            <w:iCs/>
            <w:color w:val="000000"/>
            <w:lang w:eastAsia="zh-CN"/>
          </w:rPr>
          <w:t xml:space="preserve"> participant does not finish the study.</w:t>
        </w:r>
      </w:ins>
      <w:del w:id="537" w:author="Stephen Brooks" w:date="2021-10-17T19:10:00Z">
        <w:r w:rsidR="009C7FE1" w:rsidDel="002F5D02">
          <w:rPr>
            <w:rFonts w:ascii="Times" w:hAnsi="Times" w:cs="Calibri"/>
          </w:rPr>
          <w:delText>Since our study policy is completely voluntary, p</w:delText>
        </w:r>
        <w:r w:rsidRPr="00160A37" w:rsidDel="002F5D02">
          <w:rPr>
            <w:rFonts w:ascii="Times" w:hAnsi="Times" w:cs="Calibri"/>
          </w:rPr>
          <w:delText xml:space="preserve">articipants </w:delText>
        </w:r>
        <w:r w:rsidR="009C7FE1" w:rsidDel="002F5D02">
          <w:rPr>
            <w:rFonts w:ascii="Times" w:hAnsi="Times" w:cs="Calibri"/>
          </w:rPr>
          <w:delText>will</w:delText>
        </w:r>
        <w:r w:rsidRPr="00160A37" w:rsidDel="002F5D02">
          <w:rPr>
            <w:rFonts w:ascii="Times" w:hAnsi="Times" w:cs="Calibri"/>
          </w:rPr>
          <w:delText xml:space="preserve"> not be compensated</w:delText>
        </w:r>
        <w:r w:rsidR="009C7FE1" w:rsidDel="002F5D02">
          <w:rPr>
            <w:rFonts w:ascii="Times" w:hAnsi="Times" w:cs="Calibri"/>
          </w:rPr>
          <w:delText xml:space="preserve"> or reimbursed in any way</w:delText>
        </w:r>
        <w:r w:rsidRPr="00160A37" w:rsidDel="002F5D02">
          <w:rPr>
            <w:rFonts w:ascii="Times" w:hAnsi="Times" w:cs="Calibri"/>
          </w:rPr>
          <w:delText xml:space="preserve"> for their participation. </w:delText>
        </w:r>
      </w:del>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rPr>
        <w:t xml:space="preserve">Before starting the study we will inform you that your screenshare, </w:t>
      </w:r>
      <w:r w:rsidR="00D058B9">
        <w:rPr>
          <w:rFonts w:ascii="Times" w:hAnsi="Times" w:cs="Calibri"/>
        </w:rPr>
        <w:t>question</w:t>
      </w:r>
      <w:r w:rsidR="00A94ED5">
        <w:rPr>
          <w:rFonts w:ascii="Times" w:hAnsi="Times" w:cs="Calibri"/>
        </w:rPr>
        <w:t>naire</w:t>
      </w:r>
      <w:r w:rsidR="00D058B9">
        <w:rPr>
          <w:rFonts w:ascii="Times" w:hAnsi="Times" w:cs="Calibri"/>
        </w:rPr>
        <w:t>/answ</w:t>
      </w:r>
      <w:r w:rsidR="00A94ED5">
        <w:rPr>
          <w:rFonts w:ascii="Times" w:hAnsi="Times" w:cs="Calibri"/>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3C937DE3" w:rsidR="00BB45AF" w:rsidRDefault="00A94ED5" w:rsidP="00BB45AF">
      <w:pPr>
        <w:spacing w:before="100" w:beforeAutospacing="1" w:after="100" w:afterAutospacing="1"/>
        <w:jc w:val="both"/>
        <w:rPr>
          <w:rFonts w:ascii="Times" w:hAnsi="Times" w:cs="Calibri"/>
        </w:rPr>
      </w:pPr>
      <w:r>
        <w:rPr>
          <w:rFonts w:ascii="Times" w:hAnsi="Times" w:cs="Calibri"/>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w:t>
      </w:r>
      <w:del w:id="538" w:author="Stephen Brooks" w:date="2021-10-17T19:10:00Z">
        <w:r w:rsidR="002C4C84" w:rsidRPr="00160A37" w:rsidDel="002F5D02">
          <w:rPr>
            <w:rFonts w:ascii="Times" w:hAnsi="Times"/>
            <w:noProof/>
          </w:rPr>
          <mc:AlternateContent>
            <mc:Choice Requires="wps">
              <w:drawing>
                <wp:anchor distT="0" distB="0" distL="114300" distR="114300" simplePos="0" relativeHeight="251657216" behindDoc="0" locked="0" layoutInCell="1" allowOverlap="1" wp14:anchorId="4B9E2E92" wp14:editId="7F766862">
                  <wp:simplePos x="0" y="0"/>
                  <wp:positionH relativeFrom="column">
                    <wp:posOffset>-85090</wp:posOffset>
                  </wp:positionH>
                  <wp:positionV relativeFrom="paragraph">
                    <wp:posOffset>-595555</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6.9pt;width:166.15pt;height:21.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bBRQIAAIA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&#13;&#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del>
      <w:r w:rsidR="00BB45AF">
        <w:rPr>
          <w:rFonts w:ascii="Times" w:hAnsi="Times" w:cs="Calibri"/>
        </w:rPr>
        <w:t>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t>
      </w:r>
      <w:r w:rsidR="00A24FED" w:rsidRPr="00160A37">
        <w:rPr>
          <w:rFonts w:ascii="Times" w:hAnsi="Times" w:cs="Calibri"/>
        </w:rPr>
        <w:lastRenderedPageBreak/>
        <w:t xml:space="preserve">we </w:t>
      </w:r>
      <w:r w:rsidR="006C3A01">
        <w:rPr>
          <w:rFonts w:ascii="Times" w:hAnsi="Times" w:cs="Calibri"/>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17B106A2" w:rsidR="00A24FED" w:rsidRPr="00AF1FA0" w:rsidRDefault="00160A37" w:rsidP="00A24FED">
      <w:pPr>
        <w:spacing w:before="100" w:beforeAutospacing="1" w:after="100" w:afterAutospacing="1"/>
        <w:rPr>
          <w:rFonts w:ascii="Times" w:hAnsi="Times"/>
          <w:b/>
          <w:bCs/>
        </w:rPr>
      </w:pPr>
      <w:del w:id="539" w:author="Stephen Brooks" w:date="2021-10-17T19:11:00Z">
        <w:r w:rsidRPr="00160A37" w:rsidDel="00294462">
          <w:rPr>
            <w:rFonts w:ascii="Times" w:hAnsi="Times"/>
            <w:b/>
            <w:bCs/>
            <w:noProof/>
          </w:rPr>
          <mc:AlternateContent>
            <mc:Choice Requires="wps">
              <w:drawing>
                <wp:anchor distT="0" distB="0" distL="114300" distR="114300" simplePos="0" relativeHeight="251659264" behindDoc="0" locked="0" layoutInCell="1" allowOverlap="1" wp14:anchorId="0F457506" wp14:editId="7C8F734E">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&#13;&#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del>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00A24FED" w:rsidRPr="00160A37">
        <w:rPr>
          <w:rFonts w:ascii="Times" w:hAnsi="Times" w:cs="Calibri"/>
        </w:rPr>
        <w:t xml:space="preserve"> is taken as </w:t>
      </w:r>
      <w:r w:rsidR="000717DC">
        <w:rPr>
          <w:rFonts w:ascii="Times" w:hAnsi="Times" w:cs="Calibri"/>
        </w:rPr>
        <w:t xml:space="preserve">an </w:t>
      </w:r>
      <w:r w:rsidR="00A24FED" w:rsidRPr="00160A37">
        <w:rPr>
          <w:rFonts w:ascii="Times" w:hAnsi="Times" w:cs="Calibri"/>
        </w:rPr>
        <w:t xml:space="preserve">implied consent. </w:t>
      </w:r>
    </w:p>
    <w:p w14:paraId="5E906BF6" w14:textId="658AB812" w:rsidR="00D25BAB" w:rsidRDefault="00D25BAB" w:rsidP="00216B43">
      <w:pPr>
        <w:rPr>
          <w:b/>
          <w:bCs/>
        </w:rPr>
      </w:pPr>
    </w:p>
    <w:p w14:paraId="15C48679" w14:textId="2F679411" w:rsidR="00D25BAB" w:rsidRDefault="00D25BAB" w:rsidP="00216B43">
      <w:pPr>
        <w:rPr>
          <w:b/>
          <w:bCs/>
        </w:rPr>
      </w:pPr>
    </w:p>
    <w:p w14:paraId="33A82E49" w14:textId="560485C1" w:rsidR="00D25BAB" w:rsidRDefault="00D25BAB" w:rsidP="00216B43">
      <w:pPr>
        <w:rPr>
          <w:b/>
          <w:bCs/>
        </w:rPr>
      </w:pPr>
    </w:p>
    <w:p w14:paraId="068C11C9" w14:textId="6CCCBEB5" w:rsidR="007B5DA5" w:rsidRDefault="007B5DA5" w:rsidP="00216B43">
      <w:pPr>
        <w:rPr>
          <w:b/>
          <w:bCs/>
        </w:rPr>
      </w:pPr>
    </w:p>
    <w:p w14:paraId="05BD1B52" w14:textId="77777777" w:rsidR="007B5DA5" w:rsidRDefault="007B5DA5">
      <w:pPr>
        <w:rPr>
          <w:b/>
          <w:bCs/>
        </w:rPr>
      </w:pPr>
      <w:r>
        <w:rPr>
          <w:b/>
          <w:bC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1312" behindDoc="0" locked="0" layoutInCell="1" allowOverlap="1" wp14:anchorId="65BCE3C6" wp14:editId="26477358">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C&#13;&#10;1y6xRQIAAIIEAAAOAAAAAAAAAAAAAAAAAC4CAABkcnMvZTJvRG9jLnhtbFBLAQItABQABgAIAAAA&#13;&#10;IQAHAs8p5QAAABABAAAPAAAAAAAAAAAAAAAAAJ8EAABkcnMvZG93bnJldi54bWxQSwUGAAAAAAQA&#13;&#10;BADzAAAAsQUAAAAA&#13;&#10;" fillcolor="white [3201]" stroked="f" strokeweight=".5pt">
                <v:textbox>
                  <w:txbxContent>
                    <w:p w14:paraId="4980B74F" w14:textId="3BDC1D5A" w:rsidR="00271EF0" w:rsidRDefault="00271EF0" w:rsidP="00271EF0">
                      <w:pPr>
                        <w:pStyle w:val="Header"/>
                      </w:pPr>
                      <w:r>
                        <w:t>Appendix B – Sample Email</w:t>
                      </w:r>
                    </w:p>
                  </w:txbxContent>
                </v:textbox>
              </v:shape>
            </w:pict>
          </mc:Fallback>
        </mc:AlternateContent>
      </w:r>
      <w:r w:rsidRPr="00271EF0">
        <w:rPr>
          <w:rFonts w:ascii="Times" w:hAnsi="Times" w:cs="Calibri"/>
        </w:rPr>
        <w:t xml:space="preserve">Good day </w:t>
      </w:r>
      <w:r w:rsidR="003638D8">
        <w:rPr>
          <w:rFonts w:ascii="Times" w:hAnsi="Times" w:cs="Calibri"/>
        </w:rPr>
        <w:t>Everyone</w:t>
      </w:r>
      <w:r w:rsidRPr="00271EF0">
        <w:rPr>
          <w:rFonts w:ascii="Times" w:hAnsi="Times" w:cs="Calibri"/>
        </w:rPr>
        <w:t xml:space="preserve">, </w:t>
      </w:r>
    </w:p>
    <w:p w14:paraId="765DDCAB" w14:textId="2AE2B968" w:rsidR="00294462" w:rsidRDefault="00271EF0" w:rsidP="00294462">
      <w:pPr>
        <w:spacing w:before="100" w:beforeAutospacing="1" w:after="100" w:afterAutospacing="1"/>
        <w:jc w:val="both"/>
        <w:rPr>
          <w:ins w:id="540" w:author="Stephen Brooks" w:date="2021-10-17T19:15:00Z"/>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ins w:id="541" w:author="Stephen Brooks" w:date="2021-10-17T19:14:00Z">
        <w:r w:rsidR="00294462">
          <w:rPr>
            <w:rFonts w:ascii="Times" w:hAnsi="Times" w:cs="Calibri"/>
          </w:rPr>
          <w:t>visualization</w:t>
        </w:r>
      </w:ins>
      <w:ins w:id="542" w:author="Stephen Brooks" w:date="2021-10-17T19:13:00Z">
        <w:r w:rsidR="00294462">
          <w:rPr>
            <w:rFonts w:ascii="Times" w:hAnsi="Times" w:cs="Calibri"/>
          </w:rPr>
          <w:t xml:space="preserve"> of </w:t>
        </w:r>
      </w:ins>
      <w:r w:rsidR="003638D8">
        <w:rPr>
          <w:rFonts w:ascii="Times" w:hAnsi="Times" w:cs="Calibri"/>
        </w:rPr>
        <w:t xml:space="preserve">uncertainty </w:t>
      </w:r>
      <w:del w:id="543" w:author="Stephen Brooks" w:date="2021-10-17T19:13:00Z">
        <w:r w:rsidR="003638D8" w:rsidDel="00294462">
          <w:rPr>
            <w:rFonts w:ascii="Times" w:hAnsi="Times" w:cs="Calibri"/>
          </w:rPr>
          <w:delText xml:space="preserve">realization in terms of chromatic aberration through </w:delText>
        </w:r>
      </w:del>
      <w:ins w:id="544" w:author="Stephen Brooks" w:date="2021-10-17T19:13:00Z">
        <w:r w:rsidR="00294462">
          <w:rPr>
            <w:rFonts w:ascii="Times" w:hAnsi="Times" w:cs="Calibri"/>
          </w:rPr>
          <w:t xml:space="preserve">in a </w:t>
        </w:r>
      </w:ins>
      <w:r w:rsidR="003638D8">
        <w:rPr>
          <w:rFonts w:ascii="Times" w:hAnsi="Times" w:cs="Calibri"/>
        </w:rPr>
        <w:t xml:space="preserve">web based </w:t>
      </w:r>
      <w:del w:id="545" w:author="Stephen Brooks" w:date="2021-10-17T19:14:00Z">
        <w:r w:rsidR="003638D8" w:rsidDel="00294462">
          <w:rPr>
            <w:rFonts w:ascii="Times" w:hAnsi="Times" w:cs="Calibri"/>
          </w:rPr>
          <w:delText>visualization</w:delText>
        </w:r>
      </w:del>
      <w:ins w:id="546" w:author="Stephen Brooks" w:date="2021-10-17T19:14:00Z">
        <w:r w:rsidR="00294462">
          <w:rPr>
            <w:rFonts w:ascii="Times" w:hAnsi="Times" w:cs="Calibri"/>
          </w:rPr>
          <w:t>application</w:t>
        </w:r>
      </w:ins>
      <w:r w:rsidRPr="00271EF0">
        <w:rPr>
          <w:rFonts w:ascii="Times" w:hAnsi="Times" w:cs="Calibri"/>
        </w:rPr>
        <w:t>.</w:t>
      </w:r>
      <w:ins w:id="547" w:author="Rashid Islam" w:date="2021-10-25T05:37:00Z">
        <w:r w:rsidR="000A658C">
          <w:rPr>
            <w:rFonts w:ascii="Times" w:hAnsi="Times" w:cs="Calibri"/>
          </w:rPr>
          <w:t xml:space="preserve"> </w:t>
        </w:r>
      </w:ins>
      <w:ins w:id="548" w:author="Stephen Brooks" w:date="2021-10-17T19:15:00Z">
        <w:del w:id="549" w:author="Rashid Islam" w:date="2021-10-25T05:37:00Z">
          <w:r w:rsidR="00294462" w:rsidDel="000A658C">
            <w:rPr>
              <w:rFonts w:ascii="Times" w:hAnsi="Times" w:cs="Calibri"/>
            </w:rPr>
            <w:delText xml:space="preserve">  </w:delText>
          </w:r>
        </w:del>
      </w:ins>
      <w:del w:id="550" w:author="Stephen Brooks" w:date="2021-10-17T19:15:00Z">
        <w:r w:rsidRPr="00271EF0" w:rsidDel="00294462">
          <w:rPr>
            <w:rFonts w:ascii="Times" w:hAnsi="Times" w:cs="Calibri"/>
          </w:rPr>
          <w:delText xml:space="preserve"> </w:delText>
        </w:r>
      </w:del>
      <w:del w:id="551" w:author="Rashid Islam" w:date="2021-10-25T05:37:00Z">
        <w:r w:rsidR="003638D8" w:rsidDel="000A658C">
          <w:rPr>
            <w:rFonts w:ascii="Times" w:hAnsi="Times" w:cs="Calibri"/>
          </w:rPr>
          <w:delText xml:space="preserve">A potential benefit could be that </w:delText>
        </w:r>
      </w:del>
      <w:ins w:id="552" w:author="Stephen Brooks" w:date="2021-10-17T19:15:00Z">
        <w:r w:rsidR="00294462">
          <w:rPr>
            <w:rFonts w:ascii="Times" w:hAnsi="Times" w:cs="Calibri"/>
          </w:rPr>
          <w:t xml:space="preserve">A potential benefit could be that you will interact with new types of visualizations.  </w:t>
        </w:r>
      </w:ins>
    </w:p>
    <w:p w14:paraId="513FE0F8" w14:textId="09E78343" w:rsidR="00440D58" w:rsidDel="00294462" w:rsidRDefault="003638D8" w:rsidP="008A003D">
      <w:pPr>
        <w:spacing w:before="100" w:beforeAutospacing="1" w:after="100" w:afterAutospacing="1"/>
        <w:jc w:val="both"/>
        <w:rPr>
          <w:del w:id="553" w:author="Stephen Brooks" w:date="2021-10-17T19:15:00Z"/>
          <w:rFonts w:ascii="Times" w:hAnsi="Times" w:cs="Calibri"/>
        </w:rPr>
      </w:pPr>
      <w:del w:id="554" w:author="Stephen Brooks" w:date="2021-10-17T19:15:00Z">
        <w:r w:rsidDel="00294462">
          <w:rPr>
            <w:rFonts w:ascii="Times" w:hAnsi="Times" w:cs="Calibri"/>
          </w:rPr>
          <w:delText>you learn introductory knowledge on chromatic aberration</w:delText>
        </w:r>
      </w:del>
      <w:del w:id="555" w:author="Stephen Brooks" w:date="2021-10-17T19:14:00Z">
        <w:r w:rsidDel="00294462">
          <w:rPr>
            <w:rFonts w:ascii="Times" w:hAnsi="Times" w:cs="Calibri"/>
          </w:rPr>
          <w:delText>, texture</w:delText>
        </w:r>
        <w:r w:rsidR="00440D58" w:rsidDel="00294462">
          <w:rPr>
            <w:rFonts w:ascii="Times" w:hAnsi="Times" w:cs="Calibri"/>
          </w:rPr>
          <w:delText xml:space="preserve"> representation</w:delText>
        </w:r>
      </w:del>
      <w:del w:id="556" w:author="Stephen Brooks" w:date="2021-10-17T19:15:00Z">
        <w:r w:rsidDel="00294462">
          <w:rPr>
            <w:rFonts w:ascii="Times" w:hAnsi="Times" w:cs="Calibri"/>
          </w:rPr>
          <w:delText xml:space="preserve"> and </w:delText>
        </w:r>
      </w:del>
      <w:del w:id="557" w:author="Stephen Brooks" w:date="2021-10-17T19:14:00Z">
        <w:r w:rsidDel="00294462">
          <w:rPr>
            <w:rFonts w:ascii="Times" w:hAnsi="Times" w:cs="Calibri"/>
          </w:rPr>
          <w:delText>review various charts</w:delText>
        </w:r>
        <w:r w:rsidR="00440D58" w:rsidDel="00294462">
          <w:rPr>
            <w:rFonts w:ascii="Times" w:hAnsi="Times" w:cs="Calibri"/>
          </w:rPr>
          <w:delText xml:space="preserve"> of</w:delText>
        </w:r>
      </w:del>
      <w:del w:id="558" w:author="Stephen Brooks" w:date="2021-10-17T19:15:00Z">
        <w:r w:rsidR="00440D58" w:rsidDel="00294462">
          <w:rPr>
            <w:rFonts w:ascii="Times" w:hAnsi="Times" w:cs="Calibri"/>
          </w:rPr>
          <w:delText xml:space="preserve"> visualization. </w:delText>
        </w:r>
        <w:r w:rsidDel="00294462">
          <w:rPr>
            <w:rFonts w:ascii="Times" w:hAnsi="Times" w:cs="Calibri"/>
          </w:rPr>
          <w:delText xml:space="preserve"> </w:delText>
        </w:r>
      </w:del>
    </w:p>
    <w:p w14:paraId="1FB7A9BA" w14:textId="65679A87" w:rsidR="00440D58" w:rsidDel="00900670" w:rsidRDefault="00440D58" w:rsidP="00440D58">
      <w:pPr>
        <w:spacing w:before="100" w:beforeAutospacing="1" w:after="100" w:afterAutospacing="1"/>
        <w:jc w:val="both"/>
        <w:rPr>
          <w:del w:id="559" w:author="Rashid Islam" w:date="2021-10-25T09:55:00Z"/>
          <w:rFonts w:ascii="Times" w:hAnsi="Times" w:cs="Calibri"/>
        </w:rPr>
      </w:pPr>
      <w:r w:rsidRPr="00271EF0">
        <w:rPr>
          <w:rFonts w:ascii="Times" w:hAnsi="Times" w:cs="Calibri"/>
        </w:rPr>
        <w:t xml:space="preserve">This study </w:t>
      </w:r>
      <w:r w:rsidR="00731678">
        <w:rPr>
          <w:rFonts w:ascii="Times" w:hAnsi="Times" w:cs="Calibri"/>
        </w:rPr>
        <w:t xml:space="preserve">consist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del w:id="560" w:author="Stephen Brooks" w:date="2021-10-17T19:15:00Z">
        <w:r w:rsidDel="00294462">
          <w:rPr>
            <w:rFonts w:ascii="Times" w:hAnsi="Times" w:cs="Calibri"/>
          </w:rPr>
          <w:delText>thesis context</w:delText>
        </w:r>
      </w:del>
      <w:ins w:id="561" w:author="Stephen Brooks" w:date="2021-10-17T19:15:00Z">
        <w:r w:rsidR="00294462">
          <w:rPr>
            <w:rFonts w:ascii="Times" w:hAnsi="Times" w:cs="Calibri"/>
          </w:rPr>
          <w:t>visualizations</w:t>
        </w:r>
      </w:ins>
      <w:r w:rsidRPr="00271EF0">
        <w:rPr>
          <w:rFonts w:ascii="Times" w:hAnsi="Times" w:cs="Calibri"/>
        </w:rPr>
        <w:t xml:space="preserve">. After an initial privacy check, the participant </w:t>
      </w:r>
      <w:del w:id="562" w:author="Stephen Brooks" w:date="2021-10-17T19:15:00Z">
        <w:r w:rsidRPr="00271EF0" w:rsidDel="00294462">
          <w:rPr>
            <w:rFonts w:ascii="Times" w:hAnsi="Times" w:cs="Calibri"/>
          </w:rPr>
          <w:delText xml:space="preserve">would </w:delText>
        </w:r>
      </w:del>
      <w:ins w:id="563" w:author="Stephen Brooks" w:date="2021-10-17T19:16:00Z">
        <w:r w:rsidR="00294462">
          <w:rPr>
            <w:rFonts w:ascii="Times" w:hAnsi="Times" w:cs="Calibri"/>
          </w:rPr>
          <w:t>will</w:t>
        </w:r>
      </w:ins>
      <w:ins w:id="564" w:author="Stephen Brooks" w:date="2021-10-17T19:15:00Z">
        <w:r w:rsidR="00294462" w:rsidRPr="00271EF0">
          <w:rPr>
            <w:rFonts w:ascii="Times" w:hAnsi="Times" w:cs="Calibri"/>
          </w:rPr>
          <w:t xml:space="preserve"> </w:t>
        </w:r>
      </w:ins>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ins w:id="565" w:author="Stephen Brooks" w:date="2021-10-17T19:16:00Z">
        <w:r w:rsidR="00294462">
          <w:rPr>
            <w:rFonts w:ascii="Times" w:hAnsi="Times" w:cs="Calibri"/>
          </w:rPr>
          <w:t xml:space="preserve">and audio </w:t>
        </w:r>
      </w:ins>
      <w:r>
        <w:rPr>
          <w:rFonts w:ascii="Times" w:hAnsi="Times" w:cs="Calibri"/>
        </w:rPr>
        <w:t>sharing</w:t>
      </w:r>
      <w:del w:id="566" w:author="Stephen Brooks" w:date="2021-10-17T19:16:00Z">
        <w:r w:rsidDel="00294462">
          <w:rPr>
            <w:rFonts w:ascii="Times" w:hAnsi="Times" w:cs="Calibri"/>
          </w:rPr>
          <w:delText xml:space="preserve"> and audio conversation</w:delText>
        </w:r>
      </w:del>
      <w:r>
        <w:rPr>
          <w:rFonts w:ascii="Times" w:hAnsi="Times" w:cs="Calibri"/>
        </w:rPr>
        <w:t xml:space="preserve">, participants </w:t>
      </w:r>
      <w:del w:id="567" w:author="Stephen Brooks" w:date="2021-10-17T19:16:00Z">
        <w:r w:rsidDel="00294462">
          <w:rPr>
            <w:rFonts w:ascii="Times" w:hAnsi="Times" w:cs="Calibri"/>
          </w:rPr>
          <w:delText>get clarified from</w:delText>
        </w:r>
      </w:del>
      <w:ins w:id="568" w:author="Stephen Brooks" w:date="2021-10-17T19:16:00Z">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ins>
      <w:r>
        <w:rPr>
          <w:rFonts w:ascii="Times" w:hAnsi="Times" w:cs="Calibri"/>
        </w:rPr>
        <w:t xml:space="preserve"> researcher</w:t>
      </w:r>
      <w:del w:id="569" w:author="Stephen Brooks" w:date="2021-10-17T19:16:00Z">
        <w:r w:rsidDel="00294462">
          <w:rPr>
            <w:rFonts w:ascii="Times" w:hAnsi="Times" w:cs="Calibri"/>
          </w:rPr>
          <w:delText xml:space="preserve"> about </w:delText>
        </w:r>
      </w:del>
      <w:ins w:id="570" w:author="Stephen Brooks" w:date="2021-10-17T19:16:00Z">
        <w:r w:rsidR="00294462">
          <w:rPr>
            <w:rFonts w:ascii="Times" w:hAnsi="Times" w:cs="Calibri"/>
          </w:rPr>
          <w:t xml:space="preserve">, answering </w:t>
        </w:r>
      </w:ins>
      <w:r>
        <w:rPr>
          <w:rFonts w:ascii="Times" w:hAnsi="Times" w:cs="Calibri"/>
        </w:rPr>
        <w:t xml:space="preserve">any questions </w:t>
      </w:r>
      <w:del w:id="571" w:author="Stephen Brooks" w:date="2021-10-17T19:16:00Z">
        <w:r w:rsidDel="00294462">
          <w:rPr>
            <w:rFonts w:ascii="Times" w:hAnsi="Times" w:cs="Calibri"/>
          </w:rPr>
          <w:delText xml:space="preserve">or confusions </w:delText>
        </w:r>
      </w:del>
      <w:r>
        <w:rPr>
          <w:rFonts w:ascii="Times" w:hAnsi="Times" w:cs="Calibri"/>
        </w:rPr>
        <w:t xml:space="preserve">they </w:t>
      </w:r>
      <w:r w:rsidR="007B1168">
        <w:rPr>
          <w:rFonts w:ascii="Times" w:hAnsi="Times" w:cs="Calibri"/>
        </w:rPr>
        <w:t>might</w:t>
      </w:r>
      <w:r>
        <w:rPr>
          <w:rFonts w:ascii="Times" w:hAnsi="Times" w:cs="Calibri"/>
        </w:rPr>
        <w:t xml:space="preserve"> have.</w:t>
      </w:r>
    </w:p>
    <w:p w14:paraId="69226066" w14:textId="3BB6E7EC" w:rsidR="001D2046" w:rsidRPr="00271EF0" w:rsidRDefault="001D2046" w:rsidP="00440D58">
      <w:pPr>
        <w:spacing w:before="100" w:beforeAutospacing="1" w:after="100" w:afterAutospacing="1"/>
        <w:jc w:val="both"/>
        <w:rPr>
          <w:rFonts w:ascii="Times" w:hAnsi="Times"/>
        </w:rPr>
      </w:pPr>
      <w:del w:id="572" w:author="Rashid Islam" w:date="2021-10-25T09:55:00Z">
        <w:r w:rsidDel="00900670">
          <w:rPr>
            <w:rFonts w:ascii="Times" w:hAnsi="Times" w:cs="Calibri"/>
          </w:rPr>
          <w:delText xml:space="preserve">The web application will help the participant to go through </w:delText>
        </w:r>
        <w:r w:rsidR="00817231" w:rsidDel="00900670">
          <w:rPr>
            <w:rFonts w:ascii="Times" w:hAnsi="Times" w:cs="Calibri"/>
          </w:rPr>
          <w:delText xml:space="preserve">and digest </w:delText>
        </w:r>
        <w:r w:rsidDel="00900670">
          <w:rPr>
            <w:rFonts w:ascii="Times" w:hAnsi="Times" w:cs="Calibri"/>
          </w:rPr>
          <w:delText>different approaches of representing</w:delText>
        </w:r>
        <w:r w:rsidR="00817231" w:rsidDel="00900670">
          <w:rPr>
            <w:rFonts w:ascii="Times" w:hAnsi="Times" w:cs="Calibri"/>
          </w:rPr>
          <w:delText xml:space="preserve"> chromatic aberration</w:delText>
        </w:r>
      </w:del>
      <w:ins w:id="573" w:author="Stephen Brooks" w:date="2021-10-17T19:17:00Z">
        <w:del w:id="574" w:author="Rashid Islam" w:date="2021-10-25T09:55:00Z">
          <w:r w:rsidR="00294462" w:rsidDel="00900670">
            <w:rPr>
              <w:rFonts w:ascii="Times" w:hAnsi="Times" w:cs="Calibri"/>
            </w:rPr>
            <w:delText>will present different methods of visualizing uncertainty in data</w:delText>
          </w:r>
        </w:del>
      </w:ins>
      <w:del w:id="575" w:author="Rashid Islam" w:date="2021-10-25T09:55:00Z">
        <w:r w:rsidR="00817231" w:rsidDel="00900670">
          <w:rPr>
            <w:rFonts w:ascii="Times" w:hAnsi="Times" w:cs="Calibri"/>
          </w:rPr>
          <w:delText xml:space="preserve">. Since they </w:delText>
        </w:r>
      </w:del>
      <w:ins w:id="576" w:author="Stephen Brooks" w:date="2021-10-17T19:18:00Z">
        <w:del w:id="577" w:author="Rashid Islam" w:date="2021-10-25T09:55:00Z">
          <w:r w:rsidR="00294462" w:rsidDel="00900670">
            <w:rPr>
              <w:rFonts w:ascii="Times" w:hAnsi="Times" w:cs="Calibri"/>
            </w:rPr>
            <w:delText>P</w:delText>
          </w:r>
        </w:del>
      </w:ins>
      <w:ins w:id="578" w:author="Stephen Brooks" w:date="2021-10-17T19:17:00Z">
        <w:del w:id="579" w:author="Rashid Islam" w:date="2021-10-25T09:55:00Z">
          <w:r w:rsidR="00294462" w:rsidDel="00900670">
            <w:rPr>
              <w:rFonts w:ascii="Times" w:hAnsi="Times" w:cs="Calibri"/>
            </w:rPr>
            <w:delText xml:space="preserve">articipants will be </w:delText>
          </w:r>
        </w:del>
      </w:ins>
      <w:del w:id="580" w:author="Rashid Islam" w:date="2021-10-25T09:55:00Z">
        <w:r w:rsidR="00817231" w:rsidDel="00900670">
          <w:rPr>
            <w:rFonts w:ascii="Times" w:hAnsi="Times" w:cs="Calibri"/>
          </w:rPr>
          <w:delText xml:space="preserve">are </w:delText>
        </w:r>
        <w:r w:rsidR="007B1168" w:rsidDel="00900670">
          <w:rPr>
            <w:rFonts w:ascii="Times" w:hAnsi="Times" w:cs="Calibri"/>
          </w:rPr>
          <w:delText>accessing</w:delText>
        </w:r>
        <w:r w:rsidR="00817231" w:rsidDel="00900670">
          <w:rPr>
            <w:rFonts w:ascii="Times" w:hAnsi="Times" w:cs="Calibri"/>
          </w:rPr>
          <w:delText xml:space="preserve"> the application </w:delText>
        </w:r>
        <w:r w:rsidR="007B1168" w:rsidDel="00900670">
          <w:rPr>
            <w:rFonts w:ascii="Times" w:hAnsi="Times" w:cs="Calibri"/>
          </w:rPr>
          <w:delText>from</w:delText>
        </w:r>
        <w:r w:rsidR="00817231" w:rsidDel="00900670">
          <w:rPr>
            <w:rFonts w:ascii="Times" w:hAnsi="Times" w:cs="Calibri"/>
          </w:rPr>
          <w:delText xml:space="preserve"> their own machine</w:delText>
        </w:r>
      </w:del>
      <w:ins w:id="581" w:author="Stephen Brooks" w:date="2021-10-17T19:18:00Z">
        <w:del w:id="582" w:author="Rashid Islam" w:date="2021-10-25T09:55:00Z">
          <w:r w:rsidR="00294462" w:rsidDel="00900670">
            <w:rPr>
              <w:rFonts w:ascii="Times" w:hAnsi="Times" w:cs="Calibri"/>
            </w:rPr>
            <w:delText>computer</w:delText>
          </w:r>
        </w:del>
      </w:ins>
      <w:del w:id="583" w:author="Rashid Islam" w:date="2021-10-25T09:55:00Z">
        <w:r w:rsidR="00817231" w:rsidDel="00900670">
          <w:rPr>
            <w:rFonts w:ascii="Times" w:hAnsi="Times" w:cs="Calibri"/>
          </w:rPr>
          <w:delText xml:space="preserve">, they have full control on it and </w:delText>
        </w:r>
      </w:del>
      <w:ins w:id="584" w:author="Stephen Brooks" w:date="2021-10-17T19:18:00Z">
        <w:del w:id="585" w:author="Rashid Islam" w:date="2021-10-25T09:55:00Z">
          <w:r w:rsidR="00294462" w:rsidDel="00900670">
            <w:rPr>
              <w:rFonts w:ascii="Times" w:hAnsi="Times" w:cs="Calibri"/>
            </w:rPr>
            <w:delText xml:space="preserve">, and they will be able </w:delText>
          </w:r>
        </w:del>
      </w:ins>
      <w:del w:id="586" w:author="Rashid Islam" w:date="2021-10-25T09:55:00Z">
        <w:r w:rsidR="00817231" w:rsidDel="00900670">
          <w:rPr>
            <w:rFonts w:ascii="Times" w:hAnsi="Times" w:cs="Calibri"/>
          </w:rPr>
          <w:delText>ask any question</w:delText>
        </w:r>
      </w:del>
      <w:ins w:id="587" w:author="Stephen Brooks" w:date="2021-10-17T19:18:00Z">
        <w:del w:id="588" w:author="Rashid Islam" w:date="2021-10-25T09:55:00Z">
          <w:r w:rsidR="00294462" w:rsidDel="00900670">
            <w:rPr>
              <w:rFonts w:ascii="Times" w:hAnsi="Times" w:cs="Calibri"/>
            </w:rPr>
            <w:delText xml:space="preserve"> that</w:delText>
          </w:r>
        </w:del>
      </w:ins>
      <w:del w:id="589" w:author="Rashid Islam" w:date="2021-10-25T09:55:00Z">
        <w:r w:rsidR="00817231" w:rsidDel="00900670">
          <w:rPr>
            <w:rFonts w:ascii="Times" w:hAnsi="Times" w:cs="Calibri"/>
          </w:rPr>
          <w:delText xml:space="preserve"> arises in mind to the researcher who </w:delText>
        </w:r>
      </w:del>
      <w:ins w:id="590" w:author="Stephen Brooks" w:date="2021-10-17T19:19:00Z">
        <w:del w:id="591" w:author="Rashid Islam" w:date="2021-10-25T09:55:00Z">
          <w:r w:rsidR="00294462" w:rsidDel="00900670">
            <w:rPr>
              <w:rFonts w:ascii="Times" w:hAnsi="Times" w:cs="Calibri"/>
            </w:rPr>
            <w:delText xml:space="preserve">will </w:delText>
          </w:r>
        </w:del>
      </w:ins>
      <w:del w:id="592" w:author="Rashid Islam" w:date="2021-10-25T09:55:00Z">
        <w:r w:rsidR="00DE5026" w:rsidDel="00900670">
          <w:rPr>
            <w:rFonts w:ascii="Times" w:hAnsi="Times" w:cs="Calibri"/>
          </w:rPr>
          <w:delText>remains</w:delText>
        </w:r>
        <w:r w:rsidR="00817231" w:rsidDel="00900670">
          <w:rPr>
            <w:rFonts w:ascii="Times" w:hAnsi="Times" w:cs="Calibri"/>
          </w:rPr>
          <w:delText xml:space="preserve"> connected </w:delText>
        </w:r>
        <w:r w:rsidR="003D3A85" w:rsidDel="00900670">
          <w:rPr>
            <w:rFonts w:ascii="Times" w:hAnsi="Times" w:cs="Calibri"/>
          </w:rPr>
          <w:delText xml:space="preserve">online </w:delText>
        </w:r>
        <w:r w:rsidR="00817231" w:rsidDel="00900670">
          <w:rPr>
            <w:rFonts w:ascii="Times" w:hAnsi="Times" w:cs="Calibri"/>
          </w:rPr>
          <w:delText xml:space="preserve">with </w:delText>
        </w:r>
        <w:r w:rsidR="003D3A85" w:rsidDel="00900670">
          <w:rPr>
            <w:rFonts w:ascii="Times" w:hAnsi="Times" w:cs="Calibri"/>
          </w:rPr>
          <w:delText xml:space="preserve">the </w:delText>
        </w:r>
        <w:r w:rsidR="00817231" w:rsidDel="00900670">
          <w:rPr>
            <w:rFonts w:ascii="Times" w:hAnsi="Times" w:cs="Calibri"/>
          </w:rPr>
          <w:delText>participant.</w:delText>
        </w:r>
        <w:r w:rsidR="00DE5026" w:rsidDel="00900670">
          <w:rPr>
            <w:rFonts w:ascii="Times" w:hAnsi="Times" w:cs="Calibri"/>
          </w:rPr>
          <w:delText xml:space="preserve"> </w:delText>
        </w:r>
      </w:del>
    </w:p>
    <w:p w14:paraId="45BBFF15" w14:textId="0293AE25"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ins w:id="593" w:author="Stephen Brooks" w:date="2021-10-17T19:19:00Z">
        <w:r w:rsidR="00C56FA7">
          <w:rPr>
            <w:rFonts w:ascii="Times" w:hAnsi="Times" w:cs="Calibri"/>
          </w:rPr>
          <w:t xml:space="preserve">and interacting with </w:t>
        </w:r>
      </w:ins>
      <w:r w:rsidR="007B1168">
        <w:rPr>
          <w:rFonts w:ascii="Times" w:hAnsi="Times" w:cs="Calibri"/>
        </w:rPr>
        <w:t xml:space="preserve">the </w:t>
      </w:r>
      <w:r w:rsidRPr="00271EF0">
        <w:rPr>
          <w:rFonts w:ascii="Times" w:hAnsi="Times" w:cs="Calibri"/>
        </w:rPr>
        <w:t>application</w:t>
      </w:r>
      <w:del w:id="594" w:author="Stephen Brooks" w:date="2021-10-17T19:19:00Z">
        <w:r w:rsidRPr="00271EF0" w:rsidDel="00C56FA7">
          <w:rPr>
            <w:rFonts w:ascii="Times" w:hAnsi="Times" w:cs="Calibri"/>
          </w:rPr>
          <w:delText xml:space="preserve"> portion</w:delText>
        </w:r>
      </w:del>
      <w:r w:rsidRPr="00271EF0">
        <w:rPr>
          <w:rFonts w:ascii="Times" w:hAnsi="Times" w:cs="Calibri"/>
        </w:rPr>
        <w:t>, the participant is provided with a questionnaire which asks for feedback on each proposed</w:t>
      </w:r>
      <w:del w:id="595" w:author="Stephen Brooks" w:date="2021-10-17T19:19:00Z">
        <w:r w:rsidRPr="00271EF0" w:rsidDel="00C56FA7">
          <w:rPr>
            <w:rFonts w:ascii="Times" w:hAnsi="Times" w:cs="Calibri"/>
          </w:rPr>
          <w:delText xml:space="preserve"> </w:delText>
        </w:r>
      </w:del>
      <w:ins w:id="596" w:author="Stephen Brooks" w:date="2021-10-17T19:19:00Z">
        <w:r w:rsidR="00C56FA7">
          <w:rPr>
            <w:rFonts w:ascii="Times" w:hAnsi="Times" w:cs="Calibri"/>
          </w:rPr>
          <w:t xml:space="preserve"> method of visualizing uncertainty in data</w:t>
        </w:r>
      </w:ins>
      <w:del w:id="597" w:author="Stephen Brooks" w:date="2021-10-17T19:19:00Z">
        <w:r w:rsidR="005F0E72" w:rsidDel="00C56FA7">
          <w:rPr>
            <w:rFonts w:ascii="Times" w:hAnsi="Times" w:cs="Calibri"/>
          </w:rPr>
          <w:delText>questions</w:delText>
        </w:r>
      </w:del>
      <w:r w:rsidRPr="00271EF0">
        <w:rPr>
          <w:rFonts w:ascii="Times" w:hAnsi="Times" w:cs="Calibri"/>
        </w:rPr>
        <w:t>. A series of statements are provided about each visualization</w:t>
      </w:r>
      <w:r w:rsidR="00567B3C">
        <w:rPr>
          <w:rFonts w:ascii="Times" w:hAnsi="Times" w:cs="Calibri"/>
        </w:rPr>
        <w:t xml:space="preserve"> feature</w:t>
      </w:r>
      <w:del w:id="598" w:author="Stephen Brooks" w:date="2021-10-17T19:20:00Z">
        <w:r w:rsidR="00567B3C" w:rsidDel="00C56FA7">
          <w:rPr>
            <w:rFonts w:ascii="Times" w:hAnsi="Times" w:cs="Calibri"/>
          </w:rPr>
          <w:delText>s</w:delText>
        </w:r>
      </w:del>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ins w:id="599" w:author="Stephen Brooks" w:date="2021-10-17T19:20:00Z">
        <w:r w:rsidR="00C56FA7">
          <w:rPr>
            <w:rFonts w:ascii="Times" w:hAnsi="Times" w:cs="Calibri"/>
          </w:rPr>
          <w:t xml:space="preserve">also </w:t>
        </w:r>
      </w:ins>
      <w:r w:rsidRPr="00271EF0">
        <w:rPr>
          <w:rFonts w:ascii="Times" w:hAnsi="Times" w:cs="Calibri"/>
        </w:rPr>
        <w:t xml:space="preserve">provided an opportunity to provide </w:t>
      </w:r>
      <w:r w:rsidR="003375F4">
        <w:rPr>
          <w:rFonts w:ascii="Times" w:hAnsi="Times" w:cs="Calibri"/>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ED141EC" w14:textId="52C006D6" w:rsidR="000A658C" w:rsidRPr="00E469F9" w:rsidRDefault="00C56FA7" w:rsidP="00201B5E">
      <w:pPr>
        <w:spacing w:before="100" w:beforeAutospacing="1" w:after="80"/>
        <w:rPr>
          <w:ins w:id="600" w:author="Stephen Brooks" w:date="2021-10-17T19:21:00Z"/>
          <w:rFonts w:ascii="Times" w:hAnsi="Times" w:cs="Calibri"/>
          <w:color w:val="FF0000"/>
          <w:rPrChange w:id="601" w:author="Stephen Brooks" w:date="2021-10-17T19:21:00Z">
            <w:rPr>
              <w:ins w:id="602" w:author="Stephen Brooks" w:date="2021-10-17T19:21:00Z"/>
              <w:rFonts w:ascii="Times" w:hAnsi="Times" w:cs="Calibri"/>
            </w:rPr>
          </w:rPrChange>
        </w:rPr>
      </w:pPr>
      <w:ins w:id="603" w:author="Stephen Brooks" w:date="2021-10-17T19:21:00Z">
        <w:del w:id="604" w:author="Rashid Islam" w:date="2021-10-25T05:37:00Z">
          <w:r w:rsidRPr="00E469F9" w:rsidDel="000A658C">
            <w:rPr>
              <w:rFonts w:ascii="Times" w:hAnsi="Times" w:cs="Calibri"/>
              <w:color w:val="FF0000"/>
              <w:rPrChange w:id="605" w:author="Stephen Brooks" w:date="2021-10-17T19:21:00Z">
                <w:rPr>
                  <w:rFonts w:ascii="Times" w:hAnsi="Times" w:cs="Calibri"/>
                </w:rPr>
              </w:rPrChange>
            </w:rPr>
            <w:delText xml:space="preserve">&lt;Add information about the length of the </w:delText>
          </w:r>
          <w:r w:rsidR="00E469F9" w:rsidRPr="00E469F9" w:rsidDel="000A658C">
            <w:rPr>
              <w:rFonts w:ascii="Times" w:hAnsi="Times" w:cs="Calibri"/>
              <w:color w:val="FF0000"/>
              <w:rPrChange w:id="606" w:author="Stephen Brooks" w:date="2021-10-17T19:21:00Z">
                <w:rPr>
                  <w:rFonts w:ascii="Times" w:hAnsi="Times" w:cs="Calibri"/>
                </w:rPr>
              </w:rPrChange>
            </w:rPr>
            <w:delText>session&gt;</w:delText>
          </w:r>
        </w:del>
      </w:ins>
      <w:ins w:id="607" w:author="Rashid Islam" w:date="2021-10-25T05:31:00Z">
        <w:r w:rsidR="000A658C">
          <w:rPr>
            <w:rFonts w:ascii="Times" w:hAnsi="Times" w:cs="Calibri"/>
            <w:color w:val="FF0000"/>
          </w:rPr>
          <w:t xml:space="preserve">The session will be completed by approximately in one hour where researcher will introduce </w:t>
        </w:r>
      </w:ins>
      <w:ins w:id="608" w:author="Rashid Islam" w:date="2021-10-25T05:32:00Z">
        <w:r w:rsidR="000A658C">
          <w:rPr>
            <w:rFonts w:ascii="Times" w:hAnsi="Times" w:cs="Calibri"/>
            <w:color w:val="FF0000"/>
          </w:rPr>
          <w:t>you the application in roughly 20 minutes and rest of the 40 minutes will be allocated for the questionnaire.</w:t>
        </w:r>
      </w:ins>
    </w:p>
    <w:p w14:paraId="1F080BDA" w14:textId="2DE44523" w:rsidR="00271EF0" w:rsidRPr="00C403EB" w:rsidRDefault="00440D58" w:rsidP="00201B5E">
      <w:pPr>
        <w:spacing w:before="100" w:beforeAutospacing="1" w:after="80"/>
        <w:rPr>
          <w:rFonts w:ascii="Times" w:hAnsi="Times" w:cs="Calibri"/>
        </w:rPr>
      </w:pPr>
      <w:del w:id="609" w:author="Stephen Brooks" w:date="2021-10-17T19:21:00Z">
        <w:r w:rsidDel="00E469F9">
          <w:rPr>
            <w:rFonts w:ascii="Times" w:hAnsi="Times" w:cs="Calibri"/>
          </w:rPr>
          <w:delText>The participation is fully voluntary, and we will not compensate for it</w:delText>
        </w:r>
        <w:r w:rsidR="00271EF0" w:rsidRPr="00271EF0" w:rsidDel="00E469F9">
          <w:rPr>
            <w:rFonts w:ascii="Times" w:hAnsi="Times" w:cs="Calibri"/>
          </w:rPr>
          <w:delText xml:space="preserve">. </w:delText>
        </w:r>
      </w:del>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812F5F8" w14:textId="4BB038D1" w:rsidR="00C403EB" w:rsidRPr="00C403EB" w:rsidDel="00E469F9" w:rsidRDefault="00C403EB" w:rsidP="002669E6">
      <w:pPr>
        <w:numPr>
          <w:ilvl w:val="0"/>
          <w:numId w:val="5"/>
        </w:numPr>
        <w:spacing w:after="100" w:afterAutospacing="1"/>
        <w:ind w:left="714" w:hanging="357"/>
        <w:rPr>
          <w:del w:id="610" w:author="Stephen Brooks" w:date="2021-10-17T19:22:00Z"/>
          <w:rFonts w:ascii="Times" w:hAnsi="Times"/>
        </w:rPr>
      </w:pPr>
      <w:del w:id="611" w:author="Stephen Brooks" w:date="2021-10-17T19:22:00Z">
        <w:r w:rsidDel="00E469F9">
          <w:rPr>
            <w:rFonts w:ascii="Times" w:hAnsi="Times" w:cs="Calibri"/>
          </w:rPr>
          <w:delText>You must have basic geometric/mathematical knowledge</w:delText>
        </w:r>
        <w:r w:rsidRPr="00271EF0" w:rsidDel="00E469F9">
          <w:rPr>
            <w:rFonts w:ascii="Times" w:hAnsi="Times" w:cs="Calibri"/>
          </w:rPr>
          <w:delText>.</w:delText>
        </w:r>
      </w:del>
    </w:p>
    <w:p w14:paraId="3A4192EE" w14:textId="5E69D98F"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ins w:id="612" w:author="Stephen Brooks" w:date="2021-10-17T19:22:00Z">
        <w:r w:rsidR="00E469F9">
          <w:rPr>
            <w:rFonts w:ascii="Times" w:hAnsi="Times"/>
          </w:rPr>
          <w:t>willing to</w:t>
        </w:r>
      </w:ins>
      <w:del w:id="613" w:author="Stephen Brooks" w:date="2021-10-17T19:22:00Z">
        <w:r w:rsidR="00201B5E" w:rsidDel="00E469F9">
          <w:rPr>
            <w:rFonts w:ascii="Times" w:hAnsi="Times"/>
          </w:rPr>
          <w:delText>allowed to</w:delText>
        </w:r>
      </w:del>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03AD1BB8"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del w:id="614" w:author="Stephen Brooks" w:date="2021-10-17T19:22:00Z">
        <w:r w:rsidDel="00E469F9">
          <w:rPr>
            <w:rFonts w:ascii="Times" w:hAnsi="Times" w:cs="Calibri"/>
          </w:rPr>
          <w:delText xml:space="preserve">like </w:delText>
        </w:r>
      </w:del>
      <w:ins w:id="615" w:author="Stephen Brooks" w:date="2021-10-17T19:22:00Z">
        <w:r w:rsidR="00E469F9">
          <w:rPr>
            <w:rFonts w:ascii="Times" w:hAnsi="Times" w:cs="Calibri"/>
          </w:rPr>
          <w:t xml:space="preserve">such as </w:t>
        </w:r>
      </w:ins>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4074C869" w14:textId="35AAF05C" w:rsidR="00271EF0" w:rsidRPr="004316F7" w:rsidDel="003465D0" w:rsidRDefault="003D3A85">
      <w:pPr>
        <w:numPr>
          <w:ilvl w:val="0"/>
          <w:numId w:val="5"/>
        </w:numPr>
        <w:spacing w:before="100" w:beforeAutospacing="1" w:after="100" w:afterAutospacing="1"/>
        <w:rPr>
          <w:del w:id="616" w:author="Stephen Brooks" w:date="2021-10-17T19:21:00Z"/>
          <w:rFonts w:ascii="Times" w:hAnsi="Times"/>
        </w:rPr>
      </w:pPr>
      <w:del w:id="617" w:author="Stephen Brooks" w:date="2021-10-17T19:22:00Z">
        <w:r w:rsidDel="00E469F9">
          <w:rPr>
            <w:rFonts w:ascii="Times" w:hAnsi="Times" w:cs="Calibri"/>
          </w:rPr>
          <w:delText>Your eyes must be in good condition to justify chart components.</w:delText>
        </w:r>
        <w:r w:rsidR="00271EF0" w:rsidRPr="003D3A85" w:rsidDel="00E469F9">
          <w:rPr>
            <w:rFonts w:ascii="Times" w:hAnsi="Times" w:cs="Calibri"/>
          </w:rPr>
          <w:delText xml:space="preserve"> </w:delText>
        </w:r>
      </w:del>
      <w:ins w:id="618" w:author="Stephen Brooks" w:date="2021-10-17T19:22:00Z">
        <w:r w:rsidR="00E469F9">
          <w:rPr>
            <w:rFonts w:ascii="Times" w:hAnsi="Times" w:cs="Calibri"/>
          </w:rPr>
          <w:t xml:space="preserve">You must have full color vision without color blindness. </w:t>
        </w:r>
      </w:ins>
    </w:p>
    <w:p w14:paraId="79D3B79C" w14:textId="77777777" w:rsidR="003465D0" w:rsidRPr="003D3A85" w:rsidRDefault="003465D0" w:rsidP="003D3A85">
      <w:pPr>
        <w:numPr>
          <w:ilvl w:val="0"/>
          <w:numId w:val="5"/>
        </w:numPr>
        <w:spacing w:before="100" w:beforeAutospacing="1" w:after="100" w:afterAutospacing="1"/>
        <w:rPr>
          <w:ins w:id="619" w:author="Rashid Islam" w:date="2021-10-31T18:59:00Z"/>
          <w:rFonts w:ascii="Times" w:hAnsi="Times"/>
        </w:rPr>
      </w:pPr>
    </w:p>
    <w:p w14:paraId="1FED3955" w14:textId="4BFB0561" w:rsidR="00E469F9" w:rsidRPr="00E469F9" w:rsidRDefault="003465D0">
      <w:pPr>
        <w:numPr>
          <w:ilvl w:val="0"/>
          <w:numId w:val="5"/>
        </w:numPr>
        <w:spacing w:before="100" w:beforeAutospacing="1" w:after="100" w:afterAutospacing="1"/>
        <w:rPr>
          <w:ins w:id="620" w:author="Stephen Brooks" w:date="2021-10-17T19:21:00Z"/>
          <w:rFonts w:ascii="Times" w:hAnsi="Times" w:cs="Calibri"/>
        </w:rPr>
        <w:pPrChange w:id="621" w:author="Stephen Brooks" w:date="2021-10-17T19:21:00Z">
          <w:pPr>
            <w:spacing w:before="100" w:beforeAutospacing="1" w:after="100" w:afterAutospacing="1"/>
            <w:jc w:val="both"/>
          </w:pPr>
        </w:pPrChange>
      </w:pPr>
      <w:ins w:id="622" w:author="Rashid Islam" w:date="2021-10-31T18:59:00Z">
        <w:r>
          <w:rPr>
            <w:rFonts w:ascii="Times" w:hAnsi="Times" w:cs="Calibri"/>
          </w:rPr>
          <w:t xml:space="preserve">You must be </w:t>
        </w:r>
        <w:proofErr w:type="gramStart"/>
        <w:r>
          <w:rPr>
            <w:rFonts w:ascii="Times" w:hAnsi="Times" w:cs="Calibri"/>
          </w:rPr>
          <w:t>an</w:t>
        </w:r>
        <w:proofErr w:type="gramEnd"/>
        <w:r>
          <w:rPr>
            <w:rFonts w:ascii="Times" w:hAnsi="Times" w:cs="Calibri"/>
          </w:rPr>
          <w:t xml:space="preserve"> fluent English speaker, reader and writer.</w:t>
        </w:r>
      </w:ins>
    </w:p>
    <w:p w14:paraId="3DA3FA81" w14:textId="77777777" w:rsidR="00E469F9" w:rsidRPr="008C4ADE" w:rsidRDefault="00E469F9" w:rsidP="00E469F9">
      <w:pPr>
        <w:jc w:val="both"/>
        <w:rPr>
          <w:ins w:id="623" w:author="Stephen Brooks" w:date="2021-10-17T19:21:00Z"/>
          <w:color w:val="000000"/>
          <w:lang w:eastAsia="zh-CN"/>
        </w:rPr>
      </w:pPr>
      <w:ins w:id="624" w:author="Stephen Brooks" w:date="2021-10-17T19:21:00Z">
        <w:r w:rsidRPr="008C4ADE">
          <w:rPr>
            <w:rFonts w:hint="eastAsia"/>
            <w:color w:val="000000"/>
            <w:lang w:eastAsia="zh-CN"/>
          </w:rPr>
          <w:t>Compensation is $</w:t>
        </w:r>
        <w:r>
          <w:rPr>
            <w:rFonts w:hint="eastAsia"/>
            <w:color w:val="000000"/>
            <w:lang w:eastAsia="zh-CN"/>
          </w:rPr>
          <w:t>10</w:t>
        </w:r>
        <w:r w:rsidRPr="008C4ADE">
          <w:rPr>
            <w:rFonts w:hint="eastAsia"/>
            <w:color w:val="000000"/>
            <w:lang w:eastAsia="zh-CN"/>
          </w:rPr>
          <w:t xml:space="preserve"> for </w:t>
        </w:r>
        <w:r w:rsidRPr="008C4ADE">
          <w:rPr>
            <w:color w:val="000000"/>
            <w:lang w:eastAsia="zh-CN"/>
          </w:rPr>
          <w:t>participation</w:t>
        </w:r>
        <w:r w:rsidRPr="008C4ADE">
          <w:rPr>
            <w:rFonts w:hint="eastAsia"/>
            <w:color w:val="000000"/>
            <w:lang w:eastAsia="zh-CN"/>
          </w:rPr>
          <w:t xml:space="preserve"> in the study.</w:t>
        </w:r>
      </w:ins>
    </w:p>
    <w:p w14:paraId="223C7A62" w14:textId="1B261B2C" w:rsidR="00271EF0" w:rsidRPr="00271EF0" w:rsidRDefault="00271EF0">
      <w:pPr>
        <w:spacing w:before="100" w:beforeAutospacing="1" w:after="100" w:afterAutospacing="1"/>
        <w:jc w:val="both"/>
        <w:rPr>
          <w:rFonts w:ascii="Times" w:hAnsi="Times"/>
        </w:rPr>
        <w:pPrChange w:id="625" w:author="Stephen Brooks" w:date="2021-10-17T19:21:00Z">
          <w:pPr>
            <w:spacing w:before="100" w:beforeAutospacing="1" w:after="100" w:afterAutospacing="1"/>
            <w:ind w:left="720"/>
            <w:jc w:val="both"/>
          </w:pPr>
        </w:pPrChange>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r w:rsidR="00E114AE">
        <w:fldChar w:fldCharType="begin"/>
      </w:r>
      <w:r w:rsidR="00E114AE">
        <w:instrText xml:space="preserve"> HYPERLINK "mailto:md313724@dal.ca" </w:instrText>
      </w:r>
      <w:r w:rsidR="00E114AE">
        <w:fldChar w:fldCharType="separate"/>
      </w:r>
      <w:r w:rsidR="0050264E" w:rsidRPr="00382E03">
        <w:rPr>
          <w:rStyle w:val="Hyperlink"/>
          <w:rFonts w:ascii="Times" w:hAnsi="Times" w:cs="AppleSystemUIFont"/>
          <w:lang w:val="en-GB"/>
        </w:rPr>
        <w:t>md313724@dal.ca</w:t>
      </w:r>
      <w:r w:rsidR="00E114AE">
        <w:rPr>
          <w:rStyle w:val="Hyperlink"/>
          <w:rFonts w:ascii="Times" w:hAnsi="Times" w:cs="AppleSystemUIFont"/>
          <w:lang w:val="en-GB"/>
        </w:rPr>
        <w:fldChar w:fldCharType="end"/>
      </w:r>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06DBA9BF" w14:textId="5FAEFF12" w:rsidR="00271EF0" w:rsidRPr="00271EF0" w:rsidRDefault="0050264E" w:rsidP="00271EF0">
      <w:pPr>
        <w:spacing w:before="100" w:beforeAutospacing="1" w:after="100" w:afterAutospacing="1"/>
        <w:rPr>
          <w:rFonts w:ascii="Times" w:hAnsi="Times"/>
        </w:rPr>
      </w:pPr>
      <w:r>
        <w:rPr>
          <w:rFonts w:ascii="Times" w:hAnsi="Times" w:cs="Calibri"/>
        </w:rPr>
        <w:t>Md Rashidul Islam</w:t>
      </w:r>
      <w:r>
        <w:rPr>
          <w:rFonts w:ascii="Times" w:hAnsi="Times"/>
        </w:rPr>
        <w:br/>
      </w:r>
      <w:r>
        <w:rPr>
          <w:rFonts w:ascii="Times" w:hAnsi="Times" w:cs="Calibri"/>
        </w:rPr>
        <w:t>+</w:t>
      </w:r>
      <w:r w:rsidRPr="00A01DE9">
        <w:rPr>
          <w:rFonts w:ascii="Times" w:hAnsi="Times"/>
        </w:rPr>
        <w:t>8801731841299</w:t>
      </w:r>
      <w:r w:rsidR="00271EF0" w:rsidRPr="00271EF0">
        <w:rPr>
          <w:rFonts w:ascii="Times" w:hAnsi="Times" w:cs="Calibri"/>
        </w:rPr>
        <w:br/>
      </w:r>
      <w:r>
        <w:rPr>
          <w:rFonts w:ascii="Times" w:hAnsi="Times" w:cs="Calibri"/>
        </w:rPr>
        <w:t>MCS</w:t>
      </w:r>
      <w:r w:rsidR="00271EF0" w:rsidRPr="00271EF0">
        <w:rPr>
          <w:rFonts w:ascii="Times" w:hAnsi="Times" w:cs="Calibri"/>
        </w:rPr>
        <w:t xml:space="preserve"> Student</w:t>
      </w:r>
      <w:r>
        <w:rPr>
          <w:rFonts w:ascii="Times" w:hAnsi="Times" w:cs="Calibri"/>
        </w:rPr>
        <w:br/>
      </w:r>
      <w:r w:rsidR="00271EF0" w:rsidRPr="00271EF0">
        <w:rPr>
          <w:rFonts w:ascii="Times" w:hAnsi="Times" w:cs="Calibri"/>
        </w:rPr>
        <w:t>Dalhousie University</w:t>
      </w:r>
      <w:r w:rsidR="00271EF0" w:rsidRPr="00271EF0">
        <w:rPr>
          <w:rFonts w:ascii="Times" w:hAnsi="Times" w:cs="Calibri"/>
        </w:rPr>
        <w:br/>
        <w:t xml:space="preserve">6299 South St, Halifax, NS B3H 4R2 </w:t>
      </w:r>
    </w:p>
    <w:p w14:paraId="51D17D9D" w14:textId="523E3E0F" w:rsidR="00C146D3" w:rsidRDefault="00201B5E" w:rsidP="00216B43">
      <w:pPr>
        <w:rPr>
          <w:b/>
          <w:bCs/>
        </w:rPr>
      </w:pPr>
      <w:del w:id="626" w:author="Stephen Brooks" w:date="2021-10-17T19:23:00Z">
        <w:r w:rsidRPr="00271EF0" w:rsidDel="00E469F9">
          <w:rPr>
            <w:rFonts w:ascii="Times" w:hAnsi="Times"/>
            <w:noProof/>
          </w:rPr>
          <w:lastRenderedPageBreak/>
          <mc:AlternateContent>
            <mc:Choice Requires="wps">
              <w:drawing>
                <wp:anchor distT="0" distB="0" distL="114300" distR="114300" simplePos="0" relativeHeight="251755520" behindDoc="0" locked="0" layoutInCell="1" allowOverlap="1" wp14:anchorId="58CD1775" wp14:editId="1E20C220">
                  <wp:simplePos x="0" y="0"/>
                  <wp:positionH relativeFrom="column">
                    <wp:posOffset>-85986</wp:posOffset>
                  </wp:positionH>
                  <wp:positionV relativeFrom="paragraph">
                    <wp:posOffset>-570155</wp:posOffset>
                  </wp:positionV>
                  <wp:extent cx="2420470" cy="271306"/>
                  <wp:effectExtent l="0" t="0" r="5715" b="0"/>
                  <wp:wrapNone/>
                  <wp:docPr id="241" name="Text Box 241"/>
                  <wp:cNvGraphicFramePr/>
                  <a:graphic xmlns:a="http://schemas.openxmlformats.org/drawingml/2006/main">
                    <a:graphicData uri="http://schemas.microsoft.com/office/word/2010/wordprocessingShape">
                      <wps:wsp>
                        <wps:cNvSpPr txBox="1"/>
                        <wps:spPr>
                          <a:xfrm>
                            <a:off x="0" y="0"/>
                            <a:ext cx="2420470" cy="271306"/>
                          </a:xfrm>
                          <a:prstGeom prst="rect">
                            <a:avLst/>
                          </a:prstGeom>
                          <a:solidFill>
                            <a:schemeClr val="lt1"/>
                          </a:solidFill>
                          <a:ln w="6350">
                            <a:noFill/>
                          </a:ln>
                        </wps:spPr>
                        <wps:txbx>
                          <w:txbxContent>
                            <w:p w14:paraId="5897F98A" w14:textId="6F4C03E4" w:rsidR="009A6413" w:rsidRDefault="009A6413" w:rsidP="009A6413">
                              <w:pPr>
                                <w:pStyle w:val="Header"/>
                              </w:pPr>
                              <w:r>
                                <w:t xml:space="preserve">Appendix B – </w:t>
                              </w:r>
                              <w:r w:rsidR="005D0F0F" w:rsidRPr="005D0F0F">
                                <w:t>pr</w:t>
                              </w:r>
                              <w:del w:id="627" w:author="Stephen Brooks" w:date="2021-10-17T19:23:00Z">
                                <w:r w:rsidR="005D0F0F" w:rsidRPr="005D0F0F" w:rsidDel="00E469F9">
                                  <w:delText>e</w:delText>
                                </w:r>
                              </w:del>
                              <w:r w:rsidR="005D0F0F" w:rsidRPr="005D0F0F">
                                <w:t>-screening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1775" id="Text Box 241" o:spid="_x0000_s1031" type="#_x0000_t202" style="position:absolute;margin-left:-6.75pt;margin-top:-44.9pt;width:190.6pt;height:21.3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" fillcolor="white [3201]" stroked="f" strokeweight=".5pt">
                  <v:textbox>
                    <w:txbxContent>
                      <w:p w14:paraId="5897F98A" w14:textId="6F4C03E4" w:rsidR="009A6413" w:rsidRDefault="009A6413" w:rsidP="009A6413">
                        <w:pPr>
                          <w:pStyle w:val="Header"/>
                        </w:pPr>
                        <w:r>
                          <w:t xml:space="preserve">Appendix B – </w:t>
                        </w:r>
                        <w:r w:rsidR="005D0F0F" w:rsidRPr="005D0F0F">
                          <w:t>pr</w:t>
                        </w:r>
                        <w:del w:id="632" w:author="Stephen Brooks" w:date="2021-10-17T19:23:00Z">
                          <w:r w:rsidR="005D0F0F" w:rsidRPr="005D0F0F" w:rsidDel="00E469F9">
                            <w:delText>e</w:delText>
                          </w:r>
                        </w:del>
                        <w:r w:rsidR="005D0F0F" w:rsidRPr="005D0F0F">
                          <w:t>-screening</w:t>
                        </w:r>
                      </w:p>
                    </w:txbxContent>
                  </v:textbox>
                </v:shape>
              </w:pict>
            </mc:Fallback>
          </mc:AlternateContent>
        </w:r>
      </w:del>
    </w:p>
    <w:p w14:paraId="093DF5E0" w14:textId="5E600BA1" w:rsidR="00C146D3" w:rsidDel="00900670" w:rsidRDefault="00201B5E">
      <w:pPr>
        <w:rPr>
          <w:del w:id="628" w:author="Rashid Islam" w:date="2021-10-25T09:51:00Z"/>
          <w:b/>
          <w:bCs/>
        </w:rPr>
      </w:pPr>
      <w:del w:id="629" w:author="Rashid Islam" w:date="2021-10-25T09:51:00Z">
        <w:r w:rsidDel="00900670">
          <w:rPr>
            <w:b/>
            <w:bCs/>
            <w:noProof/>
          </w:rPr>
          <w:drawing>
            <wp:inline distT="0" distB="0" distL="0" distR="0" wp14:anchorId="29A025A0" wp14:editId="69C40037">
              <wp:extent cx="2626658" cy="26084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stretch>
                        <a:fillRect/>
                      </a:stretch>
                    </pic:blipFill>
                    <pic:spPr>
                      <a:xfrm>
                        <a:off x="0" y="0"/>
                        <a:ext cx="2631250" cy="2613040"/>
                      </a:xfrm>
                      <a:prstGeom prst="rect">
                        <a:avLst/>
                      </a:prstGeom>
                    </pic:spPr>
                  </pic:pic>
                </a:graphicData>
              </a:graphic>
            </wp:inline>
          </w:drawing>
        </w:r>
        <w:r w:rsidDel="00900670">
          <w:rPr>
            <w:b/>
            <w:bCs/>
            <w:noProof/>
          </w:rPr>
          <w:drawing>
            <wp:inline distT="0" distB="0" distL="0" distR="0" wp14:anchorId="5C8B2FB3" wp14:editId="1F493FD5">
              <wp:extent cx="2680447" cy="2635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stretch>
                        <a:fillRect/>
                      </a:stretch>
                    </pic:blipFill>
                    <pic:spPr>
                      <a:xfrm>
                        <a:off x="0" y="0"/>
                        <a:ext cx="2698351" cy="2652616"/>
                      </a:xfrm>
                      <a:prstGeom prst="rect">
                        <a:avLst/>
                      </a:prstGeom>
                    </pic:spPr>
                  </pic:pic>
                </a:graphicData>
              </a:graphic>
            </wp:inline>
          </w:drawing>
        </w:r>
      </w:del>
    </w:p>
    <w:p w14:paraId="40B66C1D" w14:textId="6B1EA6D9" w:rsidR="00201B5E" w:rsidRPr="00201B5E" w:rsidDel="00900670" w:rsidRDefault="00201B5E" w:rsidP="00201B5E">
      <w:pPr>
        <w:spacing w:before="100" w:beforeAutospacing="1" w:after="100" w:afterAutospacing="1"/>
        <w:rPr>
          <w:del w:id="630" w:author="Rashid Islam" w:date="2021-10-25T09:51:00Z"/>
          <w:rFonts w:ascii="Calibri" w:hAnsi="Calibri" w:cs="Calibri"/>
        </w:rPr>
      </w:pPr>
      <w:del w:id="631" w:author="Rashid Islam" w:date="2021-10-25T09:51:00Z">
        <w:r w:rsidRPr="00201B5E" w:rsidDel="00900670">
          <w:rPr>
            <w:rFonts w:ascii="Calibri" w:hAnsi="Calibri" w:cs="Calibri"/>
          </w:rPr>
          <w:tab/>
          <w:delText>Figure-A: Color</w:delText>
        </w:r>
        <w:r w:rsidR="001A4E66" w:rsidDel="00900670">
          <w:rPr>
            <w:rFonts w:ascii="Calibri" w:hAnsi="Calibri" w:cs="Calibri"/>
          </w:rPr>
          <w:delText>-</w:delText>
        </w:r>
        <w:r w:rsidRPr="00201B5E" w:rsidDel="00900670">
          <w:rPr>
            <w:rFonts w:ascii="Calibri" w:hAnsi="Calibri" w:cs="Calibri"/>
          </w:rPr>
          <w:delText>blindness test</w:delText>
        </w:r>
      </w:del>
    </w:p>
    <w:p w14:paraId="0E9D8BF9" w14:textId="4E7376E1" w:rsidR="00201B5E" w:rsidRPr="00BC167B" w:rsidDel="00900670" w:rsidRDefault="00201B5E" w:rsidP="00201B5E">
      <w:pPr>
        <w:pStyle w:val="ListParagraph"/>
        <w:numPr>
          <w:ilvl w:val="0"/>
          <w:numId w:val="25"/>
        </w:numPr>
        <w:spacing w:before="100" w:beforeAutospacing="1" w:afterAutospacing="1"/>
        <w:rPr>
          <w:del w:id="632" w:author="Rashid Islam" w:date="2021-10-25T09:51:00Z"/>
          <w:rFonts w:ascii="Calibri" w:hAnsi="Calibri" w:cs="Calibri"/>
        </w:rPr>
      </w:pPr>
      <w:del w:id="633" w:author="Rashid Islam" w:date="2021-10-25T09:51:00Z">
        <w:r w:rsidRPr="00BC167B" w:rsidDel="00900670">
          <w:rPr>
            <w:rFonts w:ascii="Calibri" w:hAnsi="Calibri" w:cs="Calibri"/>
          </w:rPr>
          <w:delText xml:space="preserve">Participant will be asked to identify which circle contains </w:delText>
        </w:r>
        <w:r w:rsidR="00BC167B" w:rsidRPr="00BC167B" w:rsidDel="00900670">
          <w:rPr>
            <w:rFonts w:ascii="Calibri" w:hAnsi="Calibri" w:cs="Calibri"/>
          </w:rPr>
          <w:delText xml:space="preserve">colorful edge to </w:delText>
        </w:r>
        <w:r w:rsidR="00615A4A" w:rsidDel="00900670">
          <w:rPr>
            <w:rFonts w:ascii="Calibri" w:hAnsi="Calibri" w:cs="Calibri"/>
          </w:rPr>
          <w:delText>represent</w:delText>
        </w:r>
        <w:r w:rsidR="00BC167B" w:rsidRPr="00BC167B" w:rsidDel="00900670">
          <w:rPr>
            <w:rFonts w:ascii="Calibri" w:hAnsi="Calibri" w:cs="Calibri"/>
          </w:rPr>
          <w:delText xml:space="preserve"> chromatic aberration. </w:delText>
        </w:r>
        <w:r w:rsidR="00BC167B" w:rsidDel="00900670">
          <w:rPr>
            <w:rFonts w:ascii="Calibri" w:hAnsi="Calibri" w:cs="Calibri"/>
          </w:rPr>
          <w:delText>To be success</w:delText>
        </w:r>
        <w:r w:rsidR="00620A3E" w:rsidDel="00900670">
          <w:rPr>
            <w:rFonts w:ascii="Calibri" w:hAnsi="Calibri" w:cs="Calibri"/>
          </w:rPr>
          <w:delText>,</w:delText>
        </w:r>
        <w:r w:rsidR="00BC167B" w:rsidDel="00900670">
          <w:rPr>
            <w:rFonts w:ascii="Calibri" w:hAnsi="Calibri" w:cs="Calibri"/>
          </w:rPr>
          <w:delText xml:space="preserve"> s/he must answer the question correctly.</w:delText>
        </w:r>
      </w:del>
    </w:p>
    <w:p w14:paraId="6818F13E" w14:textId="417A54C5" w:rsidR="00201B5E" w:rsidDel="0049363D" w:rsidRDefault="00201B5E">
      <w:pPr>
        <w:spacing w:before="100" w:beforeAutospacing="1" w:after="100" w:afterAutospacing="1"/>
        <w:rPr>
          <w:del w:id="634" w:author="Rashid Islam" w:date="2021-10-31T17:58:00Z"/>
          <w:rFonts w:ascii="Calibri" w:hAnsi="Calibri" w:cs="Calibri"/>
          <w:b/>
          <w:bCs/>
        </w:rPr>
        <w:pPrChange w:id="635" w:author="Rashid Islam" w:date="2021-10-31T17:58:00Z">
          <w:pPr>
            <w:spacing w:before="100" w:beforeAutospacing="1" w:after="100" w:afterAutospacing="1"/>
            <w:jc w:val="center"/>
          </w:pPr>
        </w:pPrChange>
      </w:pPr>
    </w:p>
    <w:p w14:paraId="33B1C3E9" w14:textId="0D12E402" w:rsidR="00201B5E" w:rsidDel="0049363D" w:rsidRDefault="00201B5E">
      <w:pPr>
        <w:spacing w:before="100" w:beforeAutospacing="1" w:after="100" w:afterAutospacing="1"/>
        <w:rPr>
          <w:del w:id="636" w:author="Rashid Islam" w:date="2021-10-31T17:58:00Z"/>
          <w:rFonts w:ascii="Calibri" w:hAnsi="Calibri" w:cs="Calibri"/>
          <w:b/>
          <w:bCs/>
        </w:rPr>
        <w:pPrChange w:id="637" w:author="Rashid Islam" w:date="2021-10-31T17:58:00Z">
          <w:pPr>
            <w:spacing w:before="100" w:beforeAutospacing="1" w:after="100" w:afterAutospacing="1"/>
            <w:jc w:val="center"/>
          </w:pPr>
        </w:pPrChange>
      </w:pPr>
    </w:p>
    <w:p w14:paraId="61126D20" w14:textId="305830A8" w:rsidR="00201B5E" w:rsidDel="0049363D" w:rsidRDefault="00201B5E">
      <w:pPr>
        <w:spacing w:before="100" w:beforeAutospacing="1" w:after="100" w:afterAutospacing="1"/>
        <w:rPr>
          <w:del w:id="638" w:author="Rashid Islam" w:date="2021-10-31T17:58:00Z"/>
          <w:rFonts w:ascii="Calibri" w:hAnsi="Calibri" w:cs="Calibri"/>
          <w:b/>
          <w:bCs/>
        </w:rPr>
        <w:pPrChange w:id="639" w:author="Rashid Islam" w:date="2021-10-31T17:58:00Z">
          <w:pPr>
            <w:spacing w:before="100" w:beforeAutospacing="1" w:after="100" w:afterAutospacing="1"/>
            <w:jc w:val="center"/>
          </w:pPr>
        </w:pPrChange>
      </w:pPr>
    </w:p>
    <w:p w14:paraId="36717052" w14:textId="424F6E41" w:rsidR="00201B5E" w:rsidDel="0049363D" w:rsidRDefault="00201B5E">
      <w:pPr>
        <w:spacing w:before="100" w:beforeAutospacing="1" w:after="100" w:afterAutospacing="1"/>
        <w:rPr>
          <w:del w:id="640" w:author="Rashid Islam" w:date="2021-10-31T17:58:00Z"/>
          <w:rFonts w:ascii="Calibri" w:hAnsi="Calibri" w:cs="Calibri"/>
          <w:b/>
          <w:bCs/>
        </w:rPr>
        <w:pPrChange w:id="641" w:author="Rashid Islam" w:date="2021-10-31T17:58:00Z">
          <w:pPr>
            <w:spacing w:before="100" w:beforeAutospacing="1" w:after="100" w:afterAutospacing="1"/>
            <w:jc w:val="center"/>
          </w:pPr>
        </w:pPrChange>
      </w:pPr>
    </w:p>
    <w:p w14:paraId="3EA6A8BC" w14:textId="7C45898D" w:rsidR="00201B5E" w:rsidDel="0049363D" w:rsidRDefault="00201B5E">
      <w:pPr>
        <w:spacing w:before="100" w:beforeAutospacing="1" w:after="100" w:afterAutospacing="1"/>
        <w:rPr>
          <w:del w:id="642" w:author="Rashid Islam" w:date="2021-10-31T17:58:00Z"/>
          <w:rFonts w:ascii="Calibri" w:hAnsi="Calibri" w:cs="Calibri"/>
          <w:b/>
          <w:bCs/>
        </w:rPr>
        <w:pPrChange w:id="643" w:author="Rashid Islam" w:date="2021-10-31T17:58:00Z">
          <w:pPr>
            <w:spacing w:before="100" w:beforeAutospacing="1" w:after="100" w:afterAutospacing="1"/>
            <w:jc w:val="center"/>
          </w:pPr>
        </w:pPrChange>
      </w:pPr>
    </w:p>
    <w:p w14:paraId="24BBEF7F" w14:textId="12BAF38A" w:rsidR="00201B5E" w:rsidDel="0049363D" w:rsidRDefault="00201B5E">
      <w:pPr>
        <w:spacing w:before="100" w:beforeAutospacing="1" w:after="100" w:afterAutospacing="1"/>
        <w:rPr>
          <w:del w:id="644" w:author="Rashid Islam" w:date="2021-10-31T17:58:00Z"/>
          <w:rFonts w:ascii="Calibri" w:hAnsi="Calibri" w:cs="Calibri"/>
          <w:b/>
          <w:bCs/>
        </w:rPr>
        <w:pPrChange w:id="645" w:author="Rashid Islam" w:date="2021-10-31T17:58:00Z">
          <w:pPr>
            <w:spacing w:before="100" w:beforeAutospacing="1" w:after="100" w:afterAutospacing="1"/>
            <w:jc w:val="center"/>
          </w:pPr>
        </w:pPrChange>
      </w:pPr>
    </w:p>
    <w:p w14:paraId="19094E2D" w14:textId="291DBECA" w:rsidR="00201B5E" w:rsidDel="0049363D" w:rsidRDefault="00201B5E">
      <w:pPr>
        <w:spacing w:before="100" w:beforeAutospacing="1" w:after="100" w:afterAutospacing="1"/>
        <w:rPr>
          <w:del w:id="646" w:author="Rashid Islam" w:date="2021-10-31T17:58:00Z"/>
          <w:rFonts w:ascii="Calibri" w:hAnsi="Calibri" w:cs="Calibri"/>
          <w:b/>
          <w:bCs/>
        </w:rPr>
        <w:pPrChange w:id="647" w:author="Rashid Islam" w:date="2021-10-31T17:58:00Z">
          <w:pPr>
            <w:spacing w:before="100" w:beforeAutospacing="1" w:after="100" w:afterAutospacing="1"/>
            <w:jc w:val="center"/>
          </w:pPr>
        </w:pPrChange>
      </w:pPr>
    </w:p>
    <w:p w14:paraId="0F1D01DA" w14:textId="752D140F" w:rsidR="00201B5E" w:rsidDel="0049363D" w:rsidRDefault="00201B5E">
      <w:pPr>
        <w:spacing w:before="100" w:beforeAutospacing="1" w:after="100" w:afterAutospacing="1"/>
        <w:rPr>
          <w:del w:id="648" w:author="Rashid Islam" w:date="2021-10-31T17:58:00Z"/>
          <w:rFonts w:ascii="Calibri" w:hAnsi="Calibri" w:cs="Calibri"/>
          <w:b/>
          <w:bCs/>
        </w:rPr>
        <w:pPrChange w:id="649" w:author="Rashid Islam" w:date="2021-10-31T17:58:00Z">
          <w:pPr>
            <w:spacing w:before="100" w:beforeAutospacing="1" w:after="100" w:afterAutospacing="1"/>
            <w:jc w:val="center"/>
          </w:pPr>
        </w:pPrChange>
      </w:pPr>
    </w:p>
    <w:p w14:paraId="3C18B2AB" w14:textId="5D678AFE" w:rsidR="00201B5E" w:rsidDel="0049363D" w:rsidRDefault="00201B5E">
      <w:pPr>
        <w:spacing w:before="100" w:beforeAutospacing="1" w:after="100" w:afterAutospacing="1"/>
        <w:rPr>
          <w:del w:id="650" w:author="Rashid Islam" w:date="2021-10-31T17:58:00Z"/>
          <w:rFonts w:ascii="Calibri" w:hAnsi="Calibri" w:cs="Calibri"/>
          <w:b/>
          <w:bCs/>
        </w:rPr>
        <w:pPrChange w:id="651" w:author="Rashid Islam" w:date="2021-10-31T17:58:00Z">
          <w:pPr>
            <w:spacing w:before="100" w:beforeAutospacing="1" w:after="100" w:afterAutospacing="1"/>
            <w:jc w:val="center"/>
          </w:pPr>
        </w:pPrChange>
      </w:pPr>
    </w:p>
    <w:p w14:paraId="645763E9" w14:textId="684C22BD" w:rsidR="00201B5E" w:rsidDel="0049363D" w:rsidRDefault="00201B5E">
      <w:pPr>
        <w:spacing w:before="100" w:beforeAutospacing="1" w:after="100" w:afterAutospacing="1"/>
        <w:rPr>
          <w:del w:id="652" w:author="Rashid Islam" w:date="2021-10-31T17:58:00Z"/>
          <w:rFonts w:ascii="Calibri" w:hAnsi="Calibri" w:cs="Calibri"/>
          <w:b/>
          <w:bCs/>
        </w:rPr>
        <w:pPrChange w:id="653" w:author="Rashid Islam" w:date="2021-10-31T17:58:00Z">
          <w:pPr>
            <w:spacing w:before="100" w:beforeAutospacing="1" w:after="100" w:afterAutospacing="1"/>
            <w:jc w:val="center"/>
          </w:pPr>
        </w:pPrChange>
      </w:pPr>
    </w:p>
    <w:p w14:paraId="40E2C091" w14:textId="28C1DD6C" w:rsidR="00201B5E" w:rsidDel="0049363D" w:rsidRDefault="00201B5E">
      <w:pPr>
        <w:spacing w:before="100" w:beforeAutospacing="1" w:after="100" w:afterAutospacing="1"/>
        <w:rPr>
          <w:del w:id="654" w:author="Rashid Islam" w:date="2021-10-31T17:58:00Z"/>
          <w:rFonts w:ascii="Calibri" w:hAnsi="Calibri" w:cs="Calibri"/>
          <w:b/>
          <w:bCs/>
        </w:rPr>
        <w:pPrChange w:id="655" w:author="Rashid Islam" w:date="2021-10-31T17:58:00Z">
          <w:pPr>
            <w:spacing w:before="100" w:beforeAutospacing="1" w:after="100" w:afterAutospacing="1"/>
            <w:jc w:val="center"/>
          </w:pPr>
        </w:pPrChange>
      </w:pPr>
    </w:p>
    <w:p w14:paraId="4ACC5637" w14:textId="77777777" w:rsidR="00900670" w:rsidRDefault="00900670">
      <w:pPr>
        <w:spacing w:before="100" w:beforeAutospacing="1" w:after="100" w:afterAutospacing="1"/>
        <w:rPr>
          <w:rFonts w:ascii="Calibri" w:hAnsi="Calibri" w:cs="Calibri"/>
          <w:b/>
          <w:bCs/>
        </w:rPr>
        <w:pPrChange w:id="656" w:author="Rashid Islam" w:date="2021-10-31T17:58:00Z">
          <w:pPr>
            <w:spacing w:before="100" w:beforeAutospacing="1" w:after="100" w:afterAutospacing="1"/>
            <w:jc w:val="center"/>
          </w:pPr>
        </w:pPrChange>
      </w:pPr>
    </w:p>
    <w:p w14:paraId="2A7C3C15" w14:textId="4495DB3B" w:rsidR="00FB274F" w:rsidRDefault="00FB274F" w:rsidP="00FB274F">
      <w:pPr>
        <w:spacing w:before="100" w:beforeAutospacing="1" w:after="100" w:afterAutospacing="1"/>
        <w:jc w:val="center"/>
        <w:rPr>
          <w:rFonts w:ascii="Times" w:hAnsi="Times" w:cs="Calibri"/>
          <w:b/>
          <w:bCs/>
        </w:rPr>
      </w:pPr>
      <w:del w:id="657" w:author="Rashid Islam" w:date="2021-10-25T09:51:00Z">
        <w:r w:rsidRPr="00271EF0" w:rsidDel="00900670">
          <w:rPr>
            <w:rFonts w:ascii="Times" w:hAnsi="Times"/>
            <w:noProof/>
          </w:rPr>
          <mc:AlternateContent>
            <mc:Choice Requires="wps">
              <w:drawing>
                <wp:anchor distT="0" distB="0" distL="114300" distR="114300" simplePos="0" relativeHeight="251665408" behindDoc="0" locked="0" layoutInCell="1" allowOverlap="1" wp14:anchorId="0C999322" wp14:editId="58229FE6">
                  <wp:simplePos x="0" y="0"/>
                  <wp:positionH relativeFrom="column">
                    <wp:posOffset>-115532</wp:posOffset>
                  </wp:positionH>
                  <wp:positionV relativeFrom="paragraph">
                    <wp:posOffset>-574040</wp:posOffset>
                  </wp:positionV>
                  <wp:extent cx="2602523" cy="271306"/>
                  <wp:effectExtent l="0" t="0" r="1270" b="0"/>
                  <wp:wrapNone/>
                  <wp:docPr id="14" name="Text Box 1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9322" id="Text Box 14" o:spid="_x0000_s1032" type="#_x0000_t202" style="position:absolute;left:0;text-align:left;margin-left:-9.1pt;margin-top:-45.2pt;width:204.9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" fillcolor="white [3201]" stroked="f" strokeweight=".5pt">
                  <v:textbo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v:textbox>
                </v:shape>
              </w:pict>
            </mc:Fallback>
          </mc:AlternateContent>
        </w:r>
      </w:del>
      <w:r w:rsidRPr="00FB274F">
        <w:rPr>
          <w:rFonts w:ascii="Calibri" w:hAnsi="Calibri" w:cs="Calibri"/>
          <w:b/>
          <w:bCs/>
        </w:rPr>
        <w:t xml:space="preserve">QUESTIONNAIRE </w:t>
      </w:r>
      <w:r w:rsidR="00B57BD2">
        <w:rPr>
          <w:rFonts w:ascii="Calibri" w:hAnsi="Calibri" w:cs="Calibri"/>
          <w:b/>
          <w:bCs/>
        </w:rPr>
        <w:t>MODULE</w:t>
      </w:r>
      <w:r w:rsidRPr="00FB274F">
        <w:rPr>
          <w:rFonts w:ascii="Calibri" w:hAnsi="Calibri" w:cs="Calibri"/>
          <w:b/>
          <w:bCs/>
        </w:rPr>
        <w:br/>
      </w:r>
    </w:p>
    <w:p w14:paraId="21162C90" w14:textId="3305AAFB" w:rsidR="00FB274F" w:rsidRPr="009573DE" w:rsidRDefault="00FB274F" w:rsidP="00FB274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del w:id="658" w:author="Stephen Brooks" w:date="2021-10-17T19:23:00Z">
        <w:r w:rsidR="009573DE" w:rsidDel="00E469F9">
          <w:rPr>
            <w:rFonts w:ascii="Times" w:hAnsi="Times" w:cstheme="minorHAnsi"/>
            <w:color w:val="201F1E"/>
            <w:shd w:val="clear" w:color="auto" w:fill="FFFFFF"/>
          </w:rPr>
          <w:delText>(</w:delText>
        </w:r>
        <w:r w:rsidR="009573DE" w:rsidDel="00E469F9">
          <w:rPr>
            <w:rFonts w:ascii="ArialMT" w:hAnsi="ArialMT"/>
            <w:szCs w:val="22"/>
          </w:rPr>
          <w:delText>VUWCA)</w:delText>
        </w:r>
      </w:del>
      <w:ins w:id="659" w:author="Stephen Brooks" w:date="2021-10-17T19:23:00Z">
        <w:r w:rsidR="00E469F9">
          <w:rPr>
            <w:rFonts w:ascii="Times" w:hAnsi="Times" w:cstheme="minorHAnsi"/>
            <w:color w:val="201F1E"/>
            <w:shd w:val="clear" w:color="auto" w:fill="FFFFFF"/>
          </w:rPr>
          <w:t xml:space="preserve"> </w:t>
        </w:r>
      </w:ins>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+8801731841299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7"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03A0024B" w14:textId="07050BD2" w:rsidR="009F0306" w:rsidDel="000A658C" w:rsidRDefault="00892753" w:rsidP="00FB274F">
      <w:pPr>
        <w:spacing w:before="100" w:beforeAutospacing="1" w:after="100" w:afterAutospacing="1"/>
        <w:rPr>
          <w:del w:id="660" w:author="Rashid Islam" w:date="2021-10-25T05:33:00Z"/>
          <w:rFonts w:ascii="Times" w:hAnsi="Times" w:cs="Calibri"/>
          <w:color w:val="FF0000"/>
        </w:rPr>
      </w:pPr>
      <w:del w:id="661" w:author="Rashid Islam" w:date="2021-10-25T05:33:00Z">
        <w:r w:rsidRPr="00892753" w:rsidDel="000A658C">
          <w:rPr>
            <w:rFonts w:ascii="Times" w:hAnsi="Times" w:cs="Calibri"/>
            <w:color w:val="FF0000"/>
          </w:rPr>
          <w:delText>ADD NOTE ABOUT DISPLAY SIZE AS PER RITA ORJI</w:delText>
        </w:r>
      </w:del>
    </w:p>
    <w:p w14:paraId="76834A6F" w14:textId="77777777" w:rsidR="00771B72" w:rsidRPr="00771B72" w:rsidRDefault="00771B72" w:rsidP="00771B72">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Display size is another good point.    This will be an online study because of potential covid complications.   We have some zooming functionality already built in.    But we should also test it out on multiple monitors beforehand and record the monitor sizes of users as well.</w:t>
      </w:r>
    </w:p>
    <w:p w14:paraId="25CB7AF0" w14:textId="67A31F99" w:rsidR="00771B72" w:rsidRPr="00771B72" w:rsidDel="000A658C" w:rsidRDefault="00771B72">
      <w:pPr>
        <w:shd w:val="clear" w:color="auto" w:fill="FFFFFF"/>
        <w:rPr>
          <w:del w:id="662" w:author="Rashid Islam" w:date="2021-10-25T05:33:00Z"/>
          <w:rFonts w:ascii="Calibri" w:hAnsi="Calibri" w:cs="Calibri"/>
          <w:color w:val="201F1E"/>
          <w:sz w:val="22"/>
          <w:szCs w:val="22"/>
        </w:rPr>
      </w:pPr>
      <w:del w:id="663" w:author="Rashid Islam" w:date="2021-10-25T05:34:00Z">
        <w:r w:rsidRPr="00771B72" w:rsidDel="000A658C">
          <w:rPr>
            <w:rFonts w:ascii="Calibri" w:hAnsi="Calibri" w:cs="Calibri"/>
            <w:color w:val="201F1E"/>
            <w:sz w:val="22"/>
            <w:szCs w:val="22"/>
            <w:bdr w:val="none" w:sz="0" w:space="0" w:color="auto" w:frame="1"/>
          </w:rPr>
          <w:delText> </w:delText>
        </w:r>
      </w:del>
    </w:p>
    <w:p w14:paraId="736C8BDE" w14:textId="78002624" w:rsidR="00771B72" w:rsidRPr="00771B72" w:rsidDel="000A658C" w:rsidRDefault="00771B72">
      <w:pPr>
        <w:shd w:val="clear" w:color="auto" w:fill="FFFFFF"/>
        <w:rPr>
          <w:del w:id="664" w:author="Rashid Islam" w:date="2021-10-25T05:34:00Z"/>
          <w:color w:val="FF0000"/>
        </w:rPr>
        <w:pPrChange w:id="665" w:author="Rashid Islam" w:date="2021-10-25T05:33:00Z">
          <w:pPr/>
        </w:pPrChange>
      </w:pPr>
      <w:del w:id="666" w:author="Rashid Islam" w:date="2021-10-25T05:33:00Z">
        <w:r w:rsidRPr="00771B72" w:rsidDel="000A658C">
          <w:rPr>
            <w:rFonts w:ascii="Garamond" w:hAnsi="Garamond"/>
            <w:color w:val="FF0000"/>
            <w:sz w:val="36"/>
            <w:szCs w:val="36"/>
            <w:shd w:val="clear" w:color="auto" w:fill="FFFFFF"/>
          </w:rPr>
          <w:delText>color-blindness restriction</w:delText>
        </w:r>
      </w:del>
      <w:r w:rsidRPr="00771B72">
        <w:rPr>
          <w:rFonts w:ascii="Garamond" w:hAnsi="Garamond"/>
          <w:color w:val="FF0000"/>
          <w:sz w:val="36"/>
          <w:szCs w:val="36"/>
          <w:shd w:val="clear" w:color="auto" w:fill="FFFFFF"/>
        </w:rPr>
        <w:t xml:space="preserve"> </w:t>
      </w:r>
    </w:p>
    <w:p w14:paraId="1C128F48" w14:textId="77777777" w:rsidR="00771B72" w:rsidRPr="00892753" w:rsidRDefault="00771B72">
      <w:pPr>
        <w:shd w:val="clear" w:color="auto" w:fill="FFFFFF"/>
        <w:rPr>
          <w:rFonts w:ascii="Times" w:hAnsi="Times" w:cs="Calibri"/>
          <w:color w:val="FF0000"/>
        </w:rPr>
        <w:pPrChange w:id="667" w:author="Rashid Islam" w:date="2021-10-25T05:34:00Z">
          <w:pPr>
            <w:spacing w:before="100" w:beforeAutospacing="1" w:after="100" w:afterAutospacing="1"/>
          </w:pPr>
        </w:pPrChange>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C43F6D3"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4E4A139D"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68480" behindDoc="0" locked="0" layoutInCell="1" allowOverlap="1" wp14:anchorId="072404DE" wp14:editId="435D2C5F">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10DB3" id="Rectangle 26" o:spid="_x0000_s1026" style="position:absolute;margin-left:1.5pt;margin-top:28.65pt;width:18.15pt;height:1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&#13;&#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66432" behindDoc="0" locked="0" layoutInCell="1" allowOverlap="1" wp14:anchorId="2596B47C" wp14:editId="687C0EFA">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0193A" id="Rectangle 24" o:spid="_x0000_s1026" style="position:absolute;margin-left:1.8pt;margin-top:.9pt;width:18.15pt;height:14.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" filled="f" strokecolor="black [3213]" strokeweight="1pt">
                <v:shadow on="t" type="perspective" color="black" origin=",.5" offset=".63889mm,0" matrix="655f,,,655f"/>
              </v:rect>
            </w:pict>
          </mc:Fallback>
        </mc:AlternateContent>
      </w:r>
      <w:r w:rsidR="00FB274F" w:rsidRPr="00566526">
        <w:rPr>
          <w:rFonts w:ascii="Times" w:hAnsi="Times" w:cs="Calibri"/>
        </w:rPr>
        <w:t xml:space="preserve">        </w:t>
      </w:r>
      <w:r w:rsidRPr="00566526">
        <w:rPr>
          <w:rFonts w:ascii="Times" w:hAnsi="Times" w:cs="Calibri"/>
        </w:rPr>
        <w:t xml:space="preserve">   </w:t>
      </w:r>
      <w:r w:rsidR="00FB274F" w:rsidRPr="00566526">
        <w:rPr>
          <w:rFonts w:ascii="Times" w:hAnsi="Times" w:cs="Calibri"/>
        </w:rPr>
        <w:t xml:space="preserve">Yes, I consent to my written feedback in this questionnaire being quoted anonymously. </w:t>
      </w:r>
    </w:p>
    <w:p w14:paraId="0790F531" w14:textId="35E9587A" w:rsidR="00FB274F" w:rsidRPr="00566526" w:rsidRDefault="00DF5FD6" w:rsidP="00FB274F">
      <w:pPr>
        <w:spacing w:before="100" w:beforeAutospacing="1" w:after="100" w:afterAutospacing="1"/>
        <w:rPr>
          <w:rFonts w:ascii="Times" w:hAnsi="Times"/>
        </w:rPr>
      </w:pPr>
      <w:r w:rsidRPr="00566526">
        <w:rPr>
          <w:rFonts w:ascii="Times" w:hAnsi="Times" w:cs="Calibri"/>
        </w:rPr>
        <w:t xml:space="preserve">        </w:t>
      </w:r>
      <w:r w:rsidR="001135BF" w:rsidRPr="00566526">
        <w:rPr>
          <w:rFonts w:ascii="Times" w:hAnsi="Times" w:cs="Calibri"/>
        </w:rPr>
        <w:t xml:space="preserve">   </w:t>
      </w:r>
      <w:r w:rsidR="00FB274F" w:rsidRPr="00566526">
        <w:rPr>
          <w:rFonts w:ascii="Times" w:hAnsi="Times" w:cs="Calibri"/>
        </w:rPr>
        <w:t xml:space="preserve">No, I do not consent to my written feedback in this questionnaire being quoted. </w:t>
      </w:r>
    </w:p>
    <w:p w14:paraId="68353A7B" w14:textId="696D9182" w:rsidR="00FB274F" w:rsidRDefault="00FB274F">
      <w:pPr>
        <w:rPr>
          <w:b/>
          <w:bCs/>
        </w:rPr>
      </w:pPr>
    </w:p>
    <w:p w14:paraId="2B7424E9" w14:textId="0F47F35C" w:rsidR="00263773" w:rsidRDefault="00263773">
      <w:pPr>
        <w:rPr>
          <w:b/>
          <w:bCs/>
          <w:sz w:val="28"/>
          <w:szCs w:val="28"/>
          <w:u w:val="single"/>
        </w:rPr>
      </w:pPr>
      <w:del w:id="668" w:author="Rashid Islam" w:date="2021-10-31T18:52:00Z">
        <w:r w:rsidRPr="00604CF3" w:rsidDel="00533C2B">
          <w:rPr>
            <w:b/>
            <w:bCs/>
            <w:sz w:val="28"/>
            <w:szCs w:val="28"/>
            <w:u w:val="single"/>
          </w:rPr>
          <w:delText>Application Overview</w:delText>
        </w:r>
      </w:del>
      <w:ins w:id="669" w:author="Rashid Islam" w:date="2021-10-31T18:52:00Z">
        <w:r w:rsidR="00533C2B">
          <w:rPr>
            <w:b/>
            <w:bCs/>
            <w:sz w:val="28"/>
            <w:szCs w:val="28"/>
            <w:u w:val="single"/>
          </w:rPr>
          <w:t xml:space="preserve">Basic </w:t>
        </w:r>
      </w:ins>
      <w:ins w:id="670" w:author="Rashid Islam" w:date="2021-10-31T19:00:00Z">
        <w:r w:rsidR="008946CF">
          <w:rPr>
            <w:b/>
            <w:bCs/>
            <w:sz w:val="28"/>
            <w:szCs w:val="28"/>
            <w:u w:val="single"/>
          </w:rPr>
          <w:t>Conce</w:t>
        </w:r>
      </w:ins>
      <w:ins w:id="671" w:author="Rashid Islam" w:date="2021-10-31T19:01:00Z">
        <w:r w:rsidR="008946CF">
          <w:rPr>
            <w:b/>
            <w:bCs/>
            <w:sz w:val="28"/>
            <w:szCs w:val="28"/>
            <w:u w:val="single"/>
          </w:rPr>
          <w:t>pt</w:t>
        </w:r>
      </w:ins>
    </w:p>
    <w:p w14:paraId="4BFAB2D8" w14:textId="77777777" w:rsidR="00604CF3" w:rsidRPr="00604CF3" w:rsidRDefault="00604CF3">
      <w:pPr>
        <w:rPr>
          <w:b/>
          <w:bCs/>
          <w:sz w:val="28"/>
          <w:szCs w:val="28"/>
          <w:u w:val="single"/>
        </w:rPr>
      </w:pPr>
    </w:p>
    <w:p w14:paraId="7ED8CC31" w14:textId="5ED008CA" w:rsidR="00FB274F" w:rsidRPr="00DF4F2F" w:rsidRDefault="00F516C5">
      <w:ins w:id="672" w:author="Rashid Islam" w:date="2021-10-31T18:06:00Z">
        <w:r>
          <w:rPr>
            <w:rFonts w:ascii="Times" w:hAnsi="Times"/>
            <w:b/>
            <w:bCs/>
            <w:noProof/>
            <w:color w:val="000000" w:themeColor="text1"/>
          </w:rPr>
          <w:drawing>
            <wp:inline distT="0" distB="0" distL="0" distR="0" wp14:anchorId="666DD7BC" wp14:editId="7A577E2F">
              <wp:extent cx="2692947" cy="1788746"/>
              <wp:effectExtent l="0" t="0" r="0" b="2540"/>
              <wp:docPr id="20" name="Picture 20"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ins>
      <w:del w:id="673" w:author="Rashid Islam" w:date="2021-10-25T09:56:00Z">
        <w:r w:rsidR="00646FB8" w:rsidRPr="00271EF0" w:rsidDel="00900670">
          <w:rPr>
            <w:rFonts w:ascii="Times" w:hAnsi="Times"/>
            <w:noProof/>
          </w:rPr>
          <mc:AlternateContent>
            <mc:Choice Requires="wps">
              <w:drawing>
                <wp:anchor distT="0" distB="0" distL="114300" distR="114300" simplePos="0" relativeHeight="251827200" behindDoc="0" locked="0" layoutInCell="1" allowOverlap="1" wp14:anchorId="25A82B41" wp14:editId="0990CA76">
                  <wp:simplePos x="0" y="0"/>
                  <wp:positionH relativeFrom="column">
                    <wp:posOffset>3175</wp:posOffset>
                  </wp:positionH>
                  <wp:positionV relativeFrom="paragraph">
                    <wp:posOffset>-570567</wp:posOffset>
                  </wp:positionV>
                  <wp:extent cx="2602523" cy="271306"/>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629F385" w14:textId="77777777" w:rsidR="00646FB8" w:rsidRPr="00646930" w:rsidRDefault="00646FB8" w:rsidP="00646FB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82B41" id="Text Box 18" o:spid="_x0000_s1033" type="#_x0000_t202" style="position:absolute;margin-left:.25pt;margin-top:-44.95pt;width:204.9pt;height:21.3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" fillcolor="white [3201]" stroked="f" strokeweight=".5pt">
                  <v:textbox>
                    <w:txbxContent>
                      <w:p w14:paraId="4629F385" w14:textId="77777777" w:rsidR="00646FB8" w:rsidRPr="00646930" w:rsidRDefault="00646FB8" w:rsidP="00646FB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ins w:id="674" w:author="Rashid Islam" w:date="2021-10-31T18:06:00Z">
        <w:r>
          <w:tab/>
        </w:r>
        <w:r>
          <w:tab/>
        </w:r>
      </w:ins>
      <w:ins w:id="675" w:author="Rashid Islam" w:date="2021-10-31T18:08:00Z">
        <w:r>
          <w:rPr>
            <w:rFonts w:ascii="Times" w:hAnsi="Times"/>
            <w:b/>
            <w:bCs/>
            <w:noProof/>
            <w:color w:val="000000" w:themeColor="text1"/>
          </w:rPr>
          <w:drawing>
            <wp:inline distT="0" distB="0" distL="0" distR="0" wp14:anchorId="6DEE1B13" wp14:editId="12B3CE3D">
              <wp:extent cx="2692400" cy="1822129"/>
              <wp:effectExtent l="0" t="0" r="0" b="0"/>
              <wp:docPr id="270" name="Picture 270"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ins>
      <w:del w:id="676" w:author="Rashid Islam" w:date="2021-10-31T18:05:00Z">
        <w:r w:rsidR="00D046FE" w:rsidDel="00F516C5">
          <w:rPr>
            <w:noProof/>
          </w:rPr>
          <w:drawing>
            <wp:inline distT="0" distB="0" distL="0" distR="0" wp14:anchorId="70BC9DBC" wp14:editId="16FBA493">
              <wp:extent cx="6291580" cy="3293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a:stretch>
                        <a:fillRect/>
                      </a:stretch>
                    </pic:blipFill>
                    <pic:spPr>
                      <a:xfrm>
                        <a:off x="0" y="0"/>
                        <a:ext cx="6291580" cy="3293745"/>
                      </a:xfrm>
                      <a:prstGeom prst="rect">
                        <a:avLst/>
                      </a:prstGeom>
                    </pic:spPr>
                  </pic:pic>
                </a:graphicData>
              </a:graphic>
            </wp:inline>
          </w:drawing>
        </w:r>
      </w:del>
    </w:p>
    <w:p w14:paraId="3EA7BB4E" w14:textId="0C89DB89" w:rsidR="00FB274F" w:rsidRDefault="00FB274F" w:rsidP="00DF4F2F">
      <w:pPr>
        <w:jc w:val="center"/>
        <w:rPr>
          <w:ins w:id="677" w:author="Rashid Islam" w:date="2021-10-31T18:51:00Z"/>
        </w:rPr>
      </w:pPr>
      <w:r w:rsidRPr="00FB274F">
        <w:t>Fi</w:t>
      </w:r>
      <w:r>
        <w:t xml:space="preserve">gure-1: </w:t>
      </w:r>
      <w:del w:id="678" w:author="Rashid Islam" w:date="2021-10-31T18:51:00Z">
        <w:r w:rsidR="00263773" w:rsidDel="00533C2B">
          <w:delText>Overview</w:delText>
        </w:r>
        <w:r w:rsidR="00250FD1" w:rsidDel="00533C2B">
          <w:delText xml:space="preserve"> scree</w:delText>
        </w:r>
      </w:del>
      <w:ins w:id="679" w:author="Rashid Islam" w:date="2021-10-31T18:52:00Z">
        <w:r w:rsidR="00533C2B">
          <w:t>Example</w:t>
        </w:r>
      </w:ins>
      <w:ins w:id="680" w:author="Rashid Islam" w:date="2021-10-31T18:51:00Z">
        <w:r w:rsidR="00533C2B">
          <w:t xml:space="preserve"> of chromatic Aberration</w:t>
        </w:r>
      </w:ins>
      <w:del w:id="681" w:author="Rashid Islam" w:date="2021-10-31T18:51:00Z">
        <w:r w:rsidR="00250FD1" w:rsidDel="00533C2B">
          <w:delText>n</w:delText>
        </w:r>
      </w:del>
    </w:p>
    <w:p w14:paraId="289D0FB2" w14:textId="77777777" w:rsidR="008946CF" w:rsidRDefault="008946CF" w:rsidP="00533C2B">
      <w:pPr>
        <w:jc w:val="both"/>
        <w:rPr>
          <w:ins w:id="682" w:author="Rashid Islam" w:date="2021-10-31T19:01:00Z"/>
          <w:b/>
          <w:bCs/>
          <w:u w:val="single"/>
        </w:rPr>
      </w:pPr>
    </w:p>
    <w:p w14:paraId="608450AC" w14:textId="4D2F3F52" w:rsidR="00533C2B" w:rsidRPr="008946CF" w:rsidRDefault="00533C2B" w:rsidP="00533C2B">
      <w:pPr>
        <w:jc w:val="both"/>
        <w:rPr>
          <w:ins w:id="683" w:author="Rashid Islam" w:date="2021-10-31T18:54:00Z"/>
          <w:rFonts w:ascii="Times" w:hAnsi="Times"/>
          <w:color w:val="000000" w:themeColor="text1"/>
          <w:u w:val="single"/>
          <w:rPrChange w:id="684" w:author="Rashid Islam" w:date="2021-10-31T19:01:00Z">
            <w:rPr>
              <w:ins w:id="685" w:author="Rashid Islam" w:date="2021-10-31T18:54:00Z"/>
              <w:rFonts w:ascii="Times" w:hAnsi="Times"/>
              <w:color w:val="000000" w:themeColor="text1"/>
            </w:rPr>
          </w:rPrChange>
        </w:rPr>
      </w:pPr>
      <w:ins w:id="686" w:author="Rashid Islam" w:date="2021-10-31T18:54:00Z">
        <w:r w:rsidRPr="008946CF">
          <w:rPr>
            <w:b/>
            <w:bCs/>
            <w:u w:val="single"/>
            <w:rPrChange w:id="687" w:author="Rashid Islam" w:date="2021-10-31T19:01:00Z">
              <w:rPr/>
            </w:rPrChange>
          </w:rPr>
          <w:t>Description</w:t>
        </w:r>
        <w:r w:rsidRPr="008946CF">
          <w:rPr>
            <w:u w:val="single"/>
            <w:rPrChange w:id="688" w:author="Rashid Islam" w:date="2021-10-31T19:01:00Z">
              <w:rPr/>
            </w:rPrChange>
          </w:rPr>
          <w:t xml:space="preserve">: </w:t>
        </w:r>
        <w:r w:rsidRPr="008946CF">
          <w:rPr>
            <w:rFonts w:ascii="Times" w:hAnsi="Times" w:cs="Arial"/>
            <w:color w:val="000000" w:themeColor="text1"/>
            <w:u w:val="single"/>
            <w:shd w:val="clear" w:color="auto" w:fill="FFFFFF"/>
            <w:rPrChange w:id="689" w:author="Rashid Islam" w:date="2021-10-31T19:01:00Z">
              <w:rPr>
                <w:rFonts w:ascii="Times" w:hAnsi="Times" w:cs="Arial"/>
                <w:color w:val="000000" w:themeColor="text1"/>
                <w:shd w:val="clear" w:color="auto" w:fill="FFFFFF"/>
              </w:rPr>
            </w:rPrChange>
          </w:rPr>
          <w:t>chromatic aberration is a color distortion that creates an outline of unwanted color along the edges of objects in a photograph.</w:t>
        </w:r>
        <w:r w:rsidR="003465D0" w:rsidRPr="008946CF">
          <w:rPr>
            <w:rFonts w:ascii="Times" w:hAnsi="Times" w:cs="Arial"/>
            <w:color w:val="000000" w:themeColor="text1"/>
            <w:u w:val="single"/>
            <w:shd w:val="clear" w:color="auto" w:fill="FFFFFF"/>
            <w:rPrChange w:id="690" w:author="Rashid Islam" w:date="2021-10-31T19:01:00Z">
              <w:rPr>
                <w:rFonts w:ascii="Times" w:hAnsi="Times" w:cs="Arial"/>
                <w:color w:val="000000" w:themeColor="text1"/>
                <w:shd w:val="clear" w:color="auto" w:fill="FFFFFF"/>
              </w:rPr>
            </w:rPrChange>
          </w:rPr>
          <w:t xml:space="preserve"> In the above photos we s</w:t>
        </w:r>
      </w:ins>
      <w:ins w:id="691" w:author="Rashid Islam" w:date="2021-10-31T18:55:00Z">
        <w:r w:rsidR="003465D0" w:rsidRPr="008946CF">
          <w:rPr>
            <w:rFonts w:ascii="Times" w:hAnsi="Times" w:cs="Arial"/>
            <w:color w:val="000000" w:themeColor="text1"/>
            <w:u w:val="single"/>
            <w:shd w:val="clear" w:color="auto" w:fill="FFFFFF"/>
            <w:rPrChange w:id="692" w:author="Rashid Islam" w:date="2021-10-31T19:01:00Z">
              <w:rPr>
                <w:rFonts w:ascii="Times" w:hAnsi="Times" w:cs="Arial"/>
                <w:color w:val="000000" w:themeColor="text1"/>
                <w:shd w:val="clear" w:color="auto" w:fill="FFFFFF"/>
              </w:rPr>
            </w:rPrChange>
          </w:rPr>
          <w:t xml:space="preserve">ee the circle bounded area has blurred edges of the part of the images. </w:t>
        </w:r>
      </w:ins>
    </w:p>
    <w:p w14:paraId="2941CC34" w14:textId="4F17C2D5" w:rsidR="00533C2B" w:rsidRDefault="00533C2B" w:rsidP="00DF4F2F">
      <w:pPr>
        <w:jc w:val="center"/>
        <w:rPr>
          <w:ins w:id="693" w:author="Rashid Islam" w:date="2021-10-31T18:51:00Z"/>
        </w:rPr>
      </w:pPr>
    </w:p>
    <w:p w14:paraId="3618D395" w14:textId="77777777" w:rsidR="00533C2B" w:rsidRPr="00FF6D67" w:rsidRDefault="00533C2B" w:rsidP="00533C2B">
      <w:pPr>
        <w:pStyle w:val="NormalWeb"/>
        <w:rPr>
          <w:ins w:id="694" w:author="Rashid Islam" w:date="2021-10-31T18:53:00Z"/>
          <w:rFonts w:ascii="Times New Roman" w:eastAsia="Times New Roman" w:hAnsi="Times New Roman"/>
          <w:b/>
          <w:bCs/>
          <w:sz w:val="24"/>
          <w:lang w:eastAsia="en-GB"/>
        </w:rPr>
      </w:pPr>
      <w:ins w:id="695" w:author="Rashid Islam" w:date="2021-10-31T18:53:00Z">
        <w:r>
          <w:rPr>
            <w:b/>
            <w:bCs/>
            <w:lang w:val="en-US"/>
          </w:rPr>
          <w:t>2</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ins>
    </w:p>
    <w:p w14:paraId="7179CE5F" w14:textId="4C227253" w:rsidR="00533C2B" w:rsidRPr="00033076" w:rsidRDefault="00533C2B" w:rsidP="00533C2B">
      <w:pPr>
        <w:pStyle w:val="ListParagraph"/>
        <w:numPr>
          <w:ilvl w:val="0"/>
          <w:numId w:val="6"/>
        </w:numPr>
        <w:spacing w:before="100" w:beforeAutospacing="1" w:after="60"/>
        <w:ind w:left="714" w:hanging="357"/>
        <w:rPr>
          <w:ins w:id="696" w:author="Rashid Islam" w:date="2021-10-31T18:53:00Z"/>
          <w:rFonts w:ascii="Times" w:hAnsi="Times" w:cs="Calibri"/>
          <w:sz w:val="24"/>
        </w:rPr>
      </w:pPr>
      <w:ins w:id="697" w:author="Rashid Islam" w:date="2021-10-31T18:53:00Z">
        <w:r>
          <w:rPr>
            <w:rFonts w:ascii="Times" w:hAnsi="Times" w:cs="Calibri"/>
            <w:sz w:val="24"/>
          </w:rPr>
          <w:t xml:space="preserve">The overview screen of </w:t>
        </w:r>
        <w:r>
          <w:rPr>
            <w:rFonts w:ascii="ArialMT" w:hAnsi="ArialMT"/>
            <w:szCs w:val="22"/>
          </w:rPr>
          <w:t>VUWCA is a bit incongruous due to excessive components</w:t>
        </w:r>
      </w:ins>
    </w:p>
    <w:tbl>
      <w:tblPr>
        <w:tblStyle w:val="TableGrid"/>
        <w:tblW w:w="0" w:type="auto"/>
        <w:tblLook w:val="04A0" w:firstRow="1" w:lastRow="0" w:firstColumn="1" w:lastColumn="0" w:noHBand="0" w:noVBand="1"/>
        <w:tblPrChange w:id="698" w:author="Rashid Islam" w:date="2021-10-31T19:03:00Z">
          <w:tblPr>
            <w:tblStyle w:val="TableGrid"/>
            <w:tblW w:w="0" w:type="auto"/>
            <w:tblLook w:val="04A0" w:firstRow="1" w:lastRow="0" w:firstColumn="1" w:lastColumn="0" w:noHBand="0" w:noVBand="1"/>
          </w:tblPr>
        </w:tblPrChange>
      </w:tblPr>
      <w:tblGrid>
        <w:gridCol w:w="2547"/>
        <w:gridCol w:w="2693"/>
        <w:tblGridChange w:id="699">
          <w:tblGrid>
            <w:gridCol w:w="1979"/>
            <w:gridCol w:w="1979"/>
          </w:tblGrid>
        </w:tblGridChange>
      </w:tblGrid>
      <w:tr w:rsidR="00F04B82" w14:paraId="7E3855D5" w14:textId="77777777" w:rsidTr="00F04B82">
        <w:trPr>
          <w:ins w:id="700" w:author="Rashid Islam" w:date="2021-10-31T18:53:00Z"/>
        </w:trPr>
        <w:tc>
          <w:tcPr>
            <w:tcW w:w="2547" w:type="dxa"/>
            <w:tcPrChange w:id="701" w:author="Rashid Islam" w:date="2021-10-31T19:03:00Z">
              <w:tcPr>
                <w:tcW w:w="1979" w:type="dxa"/>
              </w:tcPr>
            </w:tcPrChange>
          </w:tcPr>
          <w:p w14:paraId="358B755D" w14:textId="4E97DA4F" w:rsidR="00F04B82" w:rsidRPr="00F04B82" w:rsidRDefault="009657A9">
            <w:pPr>
              <w:rPr>
                <w:ins w:id="702" w:author="Rashid Islam" w:date="2021-10-31T18:53:00Z"/>
              </w:rPr>
              <w:pPrChange w:id="703" w:author="Rashid Islam" w:date="2021-10-31T19:04:00Z">
                <w:pPr>
                  <w:jc w:val="center"/>
                </w:pPr>
              </w:pPrChange>
            </w:pPr>
            <w:r w:rsidRPr="00F04B82">
              <w:rPr>
                <w:b/>
                <w:bCs/>
                <w:noProof/>
              </w:rPr>
              <mc:AlternateContent>
                <mc:Choice Requires="wps">
                  <w:drawing>
                    <wp:anchor distT="0" distB="0" distL="114300" distR="114300" simplePos="0" relativeHeight="251839488" behindDoc="0" locked="0" layoutInCell="1" allowOverlap="1" wp14:anchorId="329ED74D" wp14:editId="7EB17363">
                      <wp:simplePos x="0" y="0"/>
                      <wp:positionH relativeFrom="column">
                        <wp:posOffset>29285</wp:posOffset>
                      </wp:positionH>
                      <wp:positionV relativeFrom="paragraph">
                        <wp:posOffset>6985</wp:posOffset>
                      </wp:positionV>
                      <wp:extent cx="311499" cy="180340"/>
                      <wp:effectExtent l="0" t="0" r="19050" b="22860"/>
                      <wp:wrapNone/>
                      <wp:docPr id="338" name="Rectangle 338"/>
                      <wp:cNvGraphicFramePr/>
                      <a:graphic xmlns:a="http://schemas.openxmlformats.org/drawingml/2006/main">
                        <a:graphicData uri="http://schemas.microsoft.com/office/word/2010/wordprocessingShape">
                          <wps:wsp>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0BFB1" id="Rectangle 338" o:spid="_x0000_s1026" style="position:absolute;margin-left:2.3pt;margin-top:.55pt;width:24.55pt;height:14.2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" filled="f" strokecolor="black [3213]" strokeweight="1pt">
                      <v:shadow on="t" type="perspective" color="black" origin=",.5" offset=".63889mm,0" matrix="655f,,,655f"/>
                    </v:rect>
                  </w:pict>
                </mc:Fallback>
              </mc:AlternateContent>
            </w:r>
            <w:r w:rsidR="00F04B82" w:rsidRPr="00F04B82">
              <w:rPr>
                <w:b/>
                <w:bCs/>
                <w:noProof/>
              </w:rPr>
              <mc:AlternateContent>
                <mc:Choice Requires="wps">
                  <w:drawing>
                    <wp:anchor distT="0" distB="0" distL="114300" distR="114300" simplePos="0" relativeHeight="251836416" behindDoc="0" locked="0" layoutInCell="1" allowOverlap="1" wp14:anchorId="083DD543" wp14:editId="1E1420DD">
                      <wp:simplePos x="0" y="0"/>
                      <wp:positionH relativeFrom="column">
                        <wp:posOffset>95885</wp:posOffset>
                      </wp:positionH>
                      <wp:positionV relativeFrom="paragraph">
                        <wp:posOffset>89535</wp:posOffset>
                      </wp:positionV>
                      <wp:extent cx="311499" cy="180340"/>
                      <wp:effectExtent l="0" t="0" r="19050" b="22860"/>
                      <wp:wrapNone/>
                      <wp:docPr id="275" name="Rectangle 275"/>
                      <wp:cNvGraphicFramePr/>
                      <a:graphic xmlns:a="http://schemas.openxmlformats.org/drawingml/2006/main">
                        <a:graphicData uri="http://schemas.microsoft.com/office/word/2010/wordprocessingShape">
                          <wps:wsp>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E19F0A" id="Rectangle 275" o:spid="_x0000_s1026" style="position:absolute;margin-left:7.55pt;margin-top:7.05pt;width:24.55pt;height:14.2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" filled="f" strokecolor="black [3213]" strokeweight="1pt">
                      <v:shadow on="t" type="perspective" color="black" origin=",.5" offset=".63889mm,0" matrix="655f,,,655f"/>
                    </v:rect>
                  </w:pict>
                </mc:Fallback>
              </mc:AlternateContent>
            </w:r>
          </w:p>
          <w:p w14:paraId="42225258" w14:textId="419946D7" w:rsidR="00F04B82" w:rsidRDefault="00F04B82" w:rsidP="00D70DC4">
            <w:pPr>
              <w:jc w:val="center"/>
              <w:rPr>
                <w:ins w:id="704" w:author="Rashid Islam" w:date="2021-10-31T18:53:00Z"/>
                <w:b/>
                <w:bCs/>
              </w:rPr>
            </w:pPr>
          </w:p>
        </w:tc>
        <w:tc>
          <w:tcPr>
            <w:tcW w:w="2693" w:type="dxa"/>
            <w:tcPrChange w:id="705" w:author="Rashid Islam" w:date="2021-10-31T19:03:00Z">
              <w:tcPr>
                <w:tcW w:w="1979" w:type="dxa"/>
              </w:tcPr>
            </w:tcPrChange>
          </w:tcPr>
          <w:p w14:paraId="39BDC07A" w14:textId="3DF09D49" w:rsidR="00F04B82" w:rsidRPr="00250FD1" w:rsidRDefault="00F04B82" w:rsidP="00D70DC4">
            <w:pPr>
              <w:jc w:val="center"/>
              <w:rPr>
                <w:ins w:id="706" w:author="Rashid Islam" w:date="2021-10-31T18:53:00Z"/>
              </w:rPr>
            </w:pPr>
            <w:r>
              <w:rPr>
                <w:b/>
                <w:bCs/>
                <w:noProof/>
              </w:rPr>
              <mc:AlternateContent>
                <mc:Choice Requires="wps">
                  <w:drawing>
                    <wp:anchor distT="0" distB="0" distL="114300" distR="114300" simplePos="0" relativeHeight="251837440" behindDoc="0" locked="0" layoutInCell="1" allowOverlap="1" wp14:anchorId="7EB3269B" wp14:editId="797738FE">
                      <wp:simplePos x="0" y="0"/>
                      <wp:positionH relativeFrom="column">
                        <wp:posOffset>155948</wp:posOffset>
                      </wp:positionH>
                      <wp:positionV relativeFrom="paragraph">
                        <wp:posOffset>91141</wp:posOffset>
                      </wp:positionV>
                      <wp:extent cx="311150" cy="180340"/>
                      <wp:effectExtent l="0" t="0" r="19050" b="22860"/>
                      <wp:wrapNone/>
                      <wp:docPr id="277" name="Rectangle 277"/>
                      <wp:cNvGraphicFramePr/>
                      <a:graphic xmlns:a="http://schemas.openxmlformats.org/drawingml/2006/main">
                        <a:graphicData uri="http://schemas.microsoft.com/office/word/2010/wordprocessingShape">
                          <wps:wsp>
                            <wps:cNvSpPr/>
                            <wps:spPr>
                              <a:xfrm>
                                <a:off x="0"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2FC9C" id="Rectangle 277" o:spid="_x0000_s1026" style="position:absolute;margin-left:12.3pt;margin-top:7.2pt;width:24.5pt;height:14.2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" filled="f" strokecolor="black [3213]" strokeweight="1pt">
                      <v:shadow on="t" type="perspective" color="black" origin=",.5" offset=".63889mm,0" matrix="655f,,,655f"/>
                    </v:rect>
                  </w:pict>
                </mc:Fallback>
              </mc:AlternateContent>
            </w:r>
            <w:ins w:id="707" w:author="Rashid Islam" w:date="2021-10-31T19:02:00Z">
              <w:r>
                <w:t>Disagree</w:t>
              </w:r>
            </w:ins>
          </w:p>
          <w:p w14:paraId="3F8DDF3D" w14:textId="58D08573" w:rsidR="00F04B82" w:rsidRDefault="00F04B82" w:rsidP="00D70DC4">
            <w:pPr>
              <w:jc w:val="center"/>
              <w:rPr>
                <w:ins w:id="708" w:author="Rashid Islam" w:date="2021-10-31T18:53:00Z"/>
                <w:b/>
                <w:bCs/>
              </w:rPr>
            </w:pPr>
          </w:p>
        </w:tc>
      </w:tr>
    </w:tbl>
    <w:p w14:paraId="0CB80F81" w14:textId="77777777" w:rsidR="00533C2B" w:rsidRPr="00FB274F" w:rsidRDefault="00533C2B" w:rsidP="00DF4F2F">
      <w:pPr>
        <w:jc w:val="center"/>
      </w:pPr>
    </w:p>
    <w:p w14:paraId="07C9F4CE" w14:textId="77777777" w:rsidR="00E469F9" w:rsidRDefault="00E469F9" w:rsidP="00251503">
      <w:pPr>
        <w:jc w:val="both"/>
        <w:rPr>
          <w:ins w:id="709" w:author="Stephen Brooks" w:date="2021-10-17T19:24:00Z"/>
          <w:b/>
          <w:bCs/>
        </w:rPr>
      </w:pPr>
    </w:p>
    <w:p w14:paraId="27A03F0F" w14:textId="7B7D228A" w:rsidR="00AB6E13" w:rsidRPr="00AB6E13" w:rsidRDefault="00AB6E13" w:rsidP="00251503">
      <w:pPr>
        <w:jc w:val="both"/>
      </w:pPr>
      <w:r w:rsidRPr="00251503">
        <w:rPr>
          <w:b/>
          <w:bCs/>
        </w:rPr>
        <w:t>Description</w:t>
      </w:r>
      <w:r w:rsidRPr="00AB6E13">
        <w:t>:</w:t>
      </w:r>
      <w:r w:rsidR="00251503">
        <w:t xml:space="preserve"> At </w:t>
      </w:r>
      <w:r w:rsidR="00D046FE">
        <w:t xml:space="preserve">the </w:t>
      </w:r>
      <w:r w:rsidR="00251503">
        <w:t xml:space="preserve">top of the </w:t>
      </w:r>
      <w:r w:rsidR="00425E38">
        <w:t>Figure-1</w:t>
      </w:r>
      <w:r w:rsidR="00251503">
        <w:t xml:space="preserve">, we see there is a toolbar with many input fields </w:t>
      </w:r>
      <w:r w:rsidR="00D046FE">
        <w:t>that</w:t>
      </w:r>
      <w:r w:rsidR="00251503">
        <w:t xml:space="preserve"> are used to draw </w:t>
      </w:r>
      <w:r w:rsidR="00D046FE">
        <w:t>different types</w:t>
      </w:r>
      <w:r w:rsidR="00251503">
        <w:t xml:space="preserve"> of charts and for allowing user to perform different activities like zooming, panning, filtering, selecting/deselecting bubbles to redraw bubble</w:t>
      </w:r>
      <w:r w:rsidR="00D046FE">
        <w:t>-</w:t>
      </w:r>
      <w:r w:rsidR="00251503">
        <w:t>chart</w:t>
      </w:r>
      <w:r w:rsidR="00D046FE">
        <w:t xml:space="preserve"> (left)</w:t>
      </w:r>
      <w:r w:rsidR="00251503">
        <w:t xml:space="preserve"> and stream</w:t>
      </w:r>
      <w:r w:rsidR="00D046FE">
        <w:t>-</w:t>
      </w:r>
      <w:r w:rsidR="00251503">
        <w:t>chart</w:t>
      </w:r>
      <w:r w:rsidR="00D046FE">
        <w:t>(right)</w:t>
      </w:r>
      <w:r w:rsidR="00251503">
        <w:t>.</w:t>
      </w:r>
      <w:r w:rsidR="00BC0B00">
        <w:t xml:space="preserve"> </w:t>
      </w:r>
      <w:r w:rsidR="00425E38">
        <w:t>In the bubble chart the colorful edges for each circle represents the Chromatic Aberration which will be shown more clearly in later images with smaller number of countries</w:t>
      </w:r>
      <w:r w:rsidR="00D046FE">
        <w:t>(bubbles)</w:t>
      </w:r>
      <w:r w:rsidR="00425E38">
        <w:t>.</w:t>
      </w:r>
      <w:r w:rsidR="00710789">
        <w:t xml:space="preserve"> In this view, we have drawn both charts for top 100 countries having maximum number of </w:t>
      </w:r>
      <w:r w:rsidR="00596298">
        <w:t xml:space="preserve">COVID </w:t>
      </w:r>
      <w:r w:rsidR="00710789">
        <w:t>infect</w:t>
      </w:r>
      <w:r w:rsidR="00596298">
        <w:t>ions</w:t>
      </w:r>
      <w:r w:rsidR="00710789">
        <w:t>, so they look a bit clumsy.</w:t>
      </w:r>
      <w:r w:rsidR="00D046FE">
        <w:t xml:space="preserve"> At the top of the bubble chart that shows percentage of uncertainties for the drawn bubbles.</w:t>
      </w:r>
    </w:p>
    <w:p w14:paraId="73939CC8" w14:textId="00F2A623" w:rsidR="00710789" w:rsidRDefault="00710789">
      <w:pPr>
        <w:rPr>
          <w:b/>
          <w:bCs/>
        </w:rPr>
      </w:pPr>
    </w:p>
    <w:p w14:paraId="43785087" w14:textId="2FEBD8C6" w:rsidR="00FF6D67" w:rsidRPr="00FF6D67" w:rsidRDefault="00FF6D67" w:rsidP="00FF6D67">
      <w:pPr>
        <w:pStyle w:val="NormalWeb"/>
        <w:rPr>
          <w:rFonts w:ascii="Times New Roman" w:eastAsia="Times New Roman" w:hAnsi="Times New Roman"/>
          <w:b/>
          <w:bCs/>
          <w:sz w:val="24"/>
          <w:lang w:eastAsia="en-GB"/>
        </w:rPr>
      </w:pPr>
      <w:r>
        <w:rPr>
          <w:b/>
          <w:bCs/>
          <w:lang w:val="en-US"/>
        </w:rPr>
        <w:t>2</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79B632F7" w14:textId="3A0ED2EC" w:rsidR="00FF6D67" w:rsidRPr="00033076" w:rsidRDefault="00FF6D67" w:rsidP="00DE0B95">
      <w:pPr>
        <w:pStyle w:val="ListParagraph"/>
        <w:numPr>
          <w:ilvl w:val="0"/>
          <w:numId w:val="6"/>
        </w:numPr>
        <w:spacing w:before="100" w:beforeAutospacing="1" w:after="60"/>
        <w:ind w:left="714" w:hanging="357"/>
        <w:rPr>
          <w:rFonts w:ascii="Times" w:hAnsi="Times" w:cs="Calibri"/>
          <w:sz w:val="24"/>
        </w:rPr>
      </w:pPr>
      <w:r>
        <w:rPr>
          <w:rFonts w:ascii="Times" w:hAnsi="Times" w:cs="Calibri"/>
          <w:sz w:val="24"/>
        </w:rPr>
        <w:t xml:space="preserve">The overview screen of </w:t>
      </w:r>
      <w:r>
        <w:rPr>
          <w:rFonts w:ascii="ArialMT" w:hAnsi="ArialMT"/>
          <w:szCs w:val="22"/>
        </w:rPr>
        <w:t>VUWCA is a bit incongruous due to excessive components</w:t>
      </w:r>
    </w:p>
    <w:tbl>
      <w:tblPr>
        <w:tblStyle w:val="TableGrid"/>
        <w:tblW w:w="0" w:type="auto"/>
        <w:tblLook w:val="04A0" w:firstRow="1" w:lastRow="0" w:firstColumn="1" w:lastColumn="0" w:noHBand="0" w:noVBand="1"/>
      </w:tblPr>
      <w:tblGrid>
        <w:gridCol w:w="1979"/>
        <w:gridCol w:w="1979"/>
        <w:gridCol w:w="1980"/>
        <w:gridCol w:w="1980"/>
        <w:gridCol w:w="1980"/>
      </w:tblGrid>
      <w:tr w:rsidR="00FF6D67" w14:paraId="65E98C50" w14:textId="77777777" w:rsidTr="00060ECF">
        <w:tc>
          <w:tcPr>
            <w:tcW w:w="1979" w:type="dxa"/>
          </w:tcPr>
          <w:p w14:paraId="5DCE2B75" w14:textId="77777777" w:rsidR="00FF6D67" w:rsidRPr="00250FD1" w:rsidRDefault="00FF6D67" w:rsidP="00060ECF">
            <w:pPr>
              <w:jc w:val="center"/>
            </w:pPr>
            <w:r w:rsidRPr="00250FD1">
              <w:t>Strongly</w:t>
            </w:r>
          </w:p>
          <w:p w14:paraId="49661FEA" w14:textId="77777777" w:rsidR="00FF6D67" w:rsidRPr="00250FD1" w:rsidRDefault="00FF6D67" w:rsidP="00060ECF">
            <w:pPr>
              <w:jc w:val="center"/>
            </w:pPr>
            <w:r>
              <w:t>a</w:t>
            </w:r>
            <w:r w:rsidRPr="00250FD1">
              <w:t>gree</w:t>
            </w:r>
          </w:p>
          <w:p w14:paraId="6DE329E0" w14:textId="55521D5D" w:rsidR="00FF6D67" w:rsidRDefault="00FF6D67" w:rsidP="00060ECF">
            <w:pPr>
              <w:jc w:val="center"/>
              <w:rPr>
                <w:b/>
                <w:bCs/>
              </w:rPr>
            </w:pPr>
            <w:r>
              <w:rPr>
                <w:b/>
                <w:bCs/>
                <w:noProof/>
              </w:rPr>
              <mc:AlternateContent>
                <mc:Choice Requires="wpg">
                  <w:drawing>
                    <wp:anchor distT="0" distB="0" distL="114300" distR="114300" simplePos="0" relativeHeight="251687936" behindDoc="0" locked="0" layoutInCell="1" allowOverlap="1" wp14:anchorId="5A5A35A3" wp14:editId="545B9A79">
                      <wp:simplePos x="0" y="0"/>
                      <wp:positionH relativeFrom="column">
                        <wp:posOffset>403686</wp:posOffset>
                      </wp:positionH>
                      <wp:positionV relativeFrom="paragraph">
                        <wp:posOffset>96464</wp:posOffset>
                      </wp:positionV>
                      <wp:extent cx="5395615" cy="190389"/>
                      <wp:effectExtent l="0" t="0" r="14605" b="26035"/>
                      <wp:wrapNone/>
                      <wp:docPr id="23" name="Group 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 name="Rectangle 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2B8AFF" id="Group 23" o:spid="_x0000_s1026" style="position:absolute;margin-left:31.8pt;margin-top:7.6pt;width:424.85pt;height:15pt;z-index:2516879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pDhxGLoDAACtGAAADgAAAAAAAAAAAAAAAAAuAgAA&#13;&#10;ZHJzL2Uyb0RvYy54bWxQSwECLQAUAAYACAAAACEAGU4vbOIAAAANAQAADwAAAAAAAAAAAAAAAAAU&#13;&#10;BgAAZHJzL2Rvd25yZXYueG1sUEsFBgAAAAAEAAQA8wAAACMHAAAAAA==&#13;&#10;">
                      <v:rect id="Rectangle 2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qv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" filled="f" strokecolor="black [3213]" strokeweight="1pt">
                        <v:shadow on="t" type="perspective" color="black" origin=",.5" offset=".63889mm,0" matrix="655f,,,655f"/>
                      </v:rect>
                      <v:rect id="Rectangle 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IGdyQAAAOAAAAAPAAAAZHJzL2Rvd25yZXYueG1sRI9BawIx&#13;&#10;FITvgv8hPKE3N2sF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G5SBnckAAADg&#13;&#10;AAAADwAAAAAAAAAAAAAAAAAHAgAAZHJzL2Rvd25yZXYueG1sUEsFBgAAAAADAAMAtwAAAP0CAAAA&#13;&#10;AA==&#13;&#10;" filled="f" strokecolor="black [3213]" strokeweight="1pt">
                        <v:shadow on="t" type="perspective" color="black" origin=",.5" offset=".63889mm,0" matrix="655f,,,655f"/>
                      </v:rect>
                      <v:rect id="Rectangle 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Rnp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lH0Z6ckAAADg&#13;&#10;AAAADwAAAAAAAAAAAAAAAAAHAgAAZHJzL2Rvd25yZXYueG1sUEsFBgAAAAADAAMAtwAAAP0CAAAA&#13;&#10;AA==&#13;&#10;" filled="f" strokecolor="black [3213]" strokeweight="1pt">
                        <v:shadow on="t" type="perspective" color="black" origin=",.5" offset=".63889mm,0" matrix="655f,,,655f"/>
                      </v:rect>
                      <v:rect id="Rectangle 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bxyyQAAAOA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zG8cskAAADg&#13;&#10;AAAADwAAAAAAAAAAAAAAAAAHAgAAZHJzL2Rvd25yZXYueG1sUEsFBgAAAAADAAMAtwAAAP0CAAAA&#13;&#10;AA==&#13;&#10;" filled="f" strokecolor="black [3213]" strokeweight="1pt">
                        <v:shadow on="t" type="perspective" color="black" origin=",.5" offset=".63889mm,0" matrix="655f,,,655f"/>
                      </v:rect>
                      <v:rect id="Rectangle 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yIFyQAAAOA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C+MiB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ECA565C" w14:textId="77777777" w:rsidR="00FF6D67" w:rsidRPr="00250FD1" w:rsidRDefault="00FF6D67" w:rsidP="00060ECF">
            <w:pPr>
              <w:jc w:val="center"/>
            </w:pPr>
            <w:r w:rsidRPr="00250FD1">
              <w:t>Partially</w:t>
            </w:r>
          </w:p>
          <w:p w14:paraId="735FD51F" w14:textId="77777777" w:rsidR="00FF6D67" w:rsidRDefault="00FF6D67" w:rsidP="00060ECF">
            <w:pPr>
              <w:jc w:val="center"/>
              <w:rPr>
                <w:b/>
                <w:bCs/>
              </w:rPr>
            </w:pPr>
            <w:r>
              <w:t>a</w:t>
            </w:r>
            <w:r w:rsidRPr="00250FD1">
              <w:t>gree</w:t>
            </w:r>
          </w:p>
        </w:tc>
        <w:tc>
          <w:tcPr>
            <w:tcW w:w="1980" w:type="dxa"/>
          </w:tcPr>
          <w:p w14:paraId="3E7FEDF7" w14:textId="77777777" w:rsidR="00FF6D67" w:rsidRPr="00250FD1" w:rsidRDefault="00FF6D67" w:rsidP="00060ECF">
            <w:pPr>
              <w:jc w:val="center"/>
            </w:pPr>
            <w:r w:rsidRPr="00250FD1">
              <w:t>Neither agree nor disagree</w:t>
            </w:r>
          </w:p>
        </w:tc>
        <w:tc>
          <w:tcPr>
            <w:tcW w:w="1980" w:type="dxa"/>
          </w:tcPr>
          <w:p w14:paraId="4CD8DF31" w14:textId="77777777" w:rsidR="00FF6D67" w:rsidRDefault="00FF6D67" w:rsidP="00060ECF">
            <w:pPr>
              <w:jc w:val="center"/>
            </w:pPr>
            <w:r w:rsidRPr="00250FD1">
              <w:t xml:space="preserve">Partially </w:t>
            </w:r>
          </w:p>
          <w:p w14:paraId="36F73910" w14:textId="77777777" w:rsidR="00FF6D67" w:rsidRPr="00250FD1" w:rsidRDefault="00FF6D67" w:rsidP="00060ECF">
            <w:pPr>
              <w:jc w:val="center"/>
            </w:pPr>
            <w:r w:rsidRPr="00250FD1">
              <w:t>disagree</w:t>
            </w:r>
          </w:p>
        </w:tc>
        <w:tc>
          <w:tcPr>
            <w:tcW w:w="1980" w:type="dxa"/>
          </w:tcPr>
          <w:p w14:paraId="4554E19F" w14:textId="77777777" w:rsidR="00FF6D67" w:rsidRDefault="00FF6D67" w:rsidP="00060ECF">
            <w:pPr>
              <w:jc w:val="center"/>
            </w:pPr>
            <w:r w:rsidRPr="00250FD1">
              <w:t xml:space="preserve">Strongly </w:t>
            </w:r>
          </w:p>
          <w:p w14:paraId="64605D30" w14:textId="77777777" w:rsidR="00FF6D67" w:rsidRPr="00250FD1" w:rsidRDefault="00FF6D67" w:rsidP="00060ECF">
            <w:pPr>
              <w:jc w:val="center"/>
            </w:pPr>
            <w:r w:rsidRPr="00250FD1">
              <w:t>disagree</w:t>
            </w:r>
          </w:p>
          <w:p w14:paraId="5FE3DEC4" w14:textId="77777777" w:rsidR="00FF6D67" w:rsidRDefault="00FF6D67" w:rsidP="00060ECF">
            <w:pPr>
              <w:jc w:val="center"/>
              <w:rPr>
                <w:b/>
                <w:bCs/>
              </w:rPr>
            </w:pPr>
          </w:p>
          <w:p w14:paraId="43E5E75C" w14:textId="77777777" w:rsidR="00FF6D67" w:rsidRDefault="00FF6D67" w:rsidP="00060ECF">
            <w:pPr>
              <w:jc w:val="center"/>
              <w:rPr>
                <w:b/>
                <w:bCs/>
              </w:rPr>
            </w:pPr>
          </w:p>
        </w:tc>
      </w:tr>
    </w:tbl>
    <w:p w14:paraId="4BB8B560" w14:textId="77777777" w:rsidR="00FF6D67" w:rsidRDefault="00FF6D67" w:rsidP="00FF6D67">
      <w:pPr>
        <w:rPr>
          <w:b/>
          <w:bCs/>
        </w:rPr>
      </w:pPr>
    </w:p>
    <w:p w14:paraId="3EB16DCD" w14:textId="7BA19B29" w:rsidR="003D3A85" w:rsidRPr="003D3A85" w:rsidRDefault="003D3A85" w:rsidP="003D3A85">
      <w:pPr>
        <w:pStyle w:val="ListParagraph"/>
        <w:numPr>
          <w:ilvl w:val="0"/>
          <w:numId w:val="6"/>
        </w:numPr>
        <w:spacing w:before="100" w:beforeAutospacing="1" w:after="60"/>
        <w:rPr>
          <w:rFonts w:ascii="Times" w:hAnsi="Times" w:cs="Calibri"/>
        </w:rPr>
      </w:pPr>
      <w:r w:rsidRPr="003D3A85">
        <w:rPr>
          <w:rFonts w:ascii="Times" w:hAnsi="Times" w:cs="Calibri"/>
        </w:rPr>
        <w:t>Uses of the percentage is confusing</w:t>
      </w:r>
    </w:p>
    <w:tbl>
      <w:tblPr>
        <w:tblStyle w:val="TableGrid"/>
        <w:tblW w:w="0" w:type="auto"/>
        <w:tblLook w:val="04A0" w:firstRow="1" w:lastRow="0" w:firstColumn="1" w:lastColumn="0" w:noHBand="0" w:noVBand="1"/>
      </w:tblPr>
      <w:tblGrid>
        <w:gridCol w:w="1979"/>
        <w:gridCol w:w="1979"/>
        <w:gridCol w:w="1980"/>
        <w:gridCol w:w="1980"/>
        <w:gridCol w:w="1980"/>
      </w:tblGrid>
      <w:tr w:rsidR="003D3A85" w14:paraId="5E51DAA7" w14:textId="77777777" w:rsidTr="006779F8">
        <w:tc>
          <w:tcPr>
            <w:tcW w:w="1979" w:type="dxa"/>
          </w:tcPr>
          <w:p w14:paraId="37CE2731" w14:textId="77777777" w:rsidR="003D3A85" w:rsidRPr="00250FD1" w:rsidRDefault="003D3A85" w:rsidP="006779F8">
            <w:pPr>
              <w:jc w:val="center"/>
            </w:pPr>
            <w:r w:rsidRPr="00250FD1">
              <w:t>Strongly</w:t>
            </w:r>
          </w:p>
          <w:p w14:paraId="7AC254D8" w14:textId="77777777" w:rsidR="003D3A85" w:rsidRPr="00250FD1" w:rsidRDefault="003D3A85" w:rsidP="006779F8">
            <w:pPr>
              <w:jc w:val="center"/>
            </w:pPr>
            <w:r>
              <w:t>a</w:t>
            </w:r>
            <w:r w:rsidRPr="00250FD1">
              <w:t>gree</w:t>
            </w:r>
          </w:p>
          <w:p w14:paraId="0C3DDEB4" w14:textId="50B7C5DE" w:rsidR="003D3A85" w:rsidRDefault="003D3A85" w:rsidP="006779F8">
            <w:pPr>
              <w:jc w:val="center"/>
              <w:rPr>
                <w:b/>
                <w:bCs/>
              </w:rPr>
            </w:pPr>
            <w:r>
              <w:rPr>
                <w:b/>
                <w:bCs/>
                <w:noProof/>
              </w:rPr>
              <mc:AlternateContent>
                <mc:Choice Requires="wpg">
                  <w:drawing>
                    <wp:anchor distT="0" distB="0" distL="114300" distR="114300" simplePos="0" relativeHeight="251796480" behindDoc="0" locked="0" layoutInCell="1" allowOverlap="1" wp14:anchorId="5C84ED19" wp14:editId="5941FD15">
                      <wp:simplePos x="0" y="0"/>
                      <wp:positionH relativeFrom="column">
                        <wp:posOffset>403686</wp:posOffset>
                      </wp:positionH>
                      <wp:positionV relativeFrom="paragraph">
                        <wp:posOffset>96464</wp:posOffset>
                      </wp:positionV>
                      <wp:extent cx="5395615" cy="190389"/>
                      <wp:effectExtent l="0" t="0" r="14605" b="26035"/>
                      <wp:wrapNone/>
                      <wp:docPr id="52" name="Group 5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3" name="Rectangle 5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E1B95E" id="Group 52" o:spid="_x0000_s1026" style="position:absolute;margin-left:31.8pt;margin-top:7.6pt;width:424.85pt;height:15pt;z-index:2517964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YCQQMMMDAAC1GAAADgAAAAAAAAAA&#13;&#10;AAAAAAAuAgAAZHJzL2Uyb0RvYy54bWxQSwECLQAUAAYACAAAACEAGU4vbOIAAAANAQAADwAAAAAA&#13;&#10;AAAAAAAAAAAdBgAAZHJzL2Rvd25yZXYueG1sUEsFBgAAAAAEAAQA8wAAACwHAAAAAA==&#13;&#10;">
                      <v:rect id="Rectangle 53"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2Q9yQAAAOA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xktkPckAAADg&#13;&#10;AAAADwAAAAAAAAAAAAAAAAAHAgAAZHJzL2Rvd25yZXYueG1sUEsFBgAAAAADAAMAtwAAAP0CAAAA&#13;&#10;AA==&#13;&#10;" filled="f" strokecolor="black [3213]" strokeweight="1pt">
                        <v:shadow on="t" type="perspective" color="black" origin=",.5" offset=".63889mm,0" matrix="655f,,,655f"/>
                      </v:rect>
                      <v:rect id="Rectangle 1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Fs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GXQIWzKAAAA&#13;&#10;4QAAAA8AAAAAAAAAAAAAAAAABwIAAGRycy9kb3ducmV2LnhtbFBLBQYAAAAAAwADALcAAAD+AgAA&#13;&#10;AAA=&#13;&#10;" filled="f" strokecolor="black [3213]" strokeweight="1pt">
                        <v:shadow on="t" type="perspective" color="black" origin=",.5" offset=".63889mm,0" matrix="655f,,,655f"/>
                      </v:rect>
                      <v:rect id="Rectangle 1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" filled="f" strokecolor="black [3213]" strokeweight="1pt">
                        <v:shadow on="t" type="perspective" color="black" origin=",.5" offset=".63889mm,0" matrix="655f,,,655f"/>
                      </v:rect>
                      <v:rect id="Rectangle 1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hqA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" filled="f" strokecolor="black [3213]" strokeweight="1pt">
                        <v:shadow on="t" type="perspective" color="black" origin=",.5" offset=".63889mm,0" matrix="655f,,,655f"/>
                      </v:rect>
                      <v:rect id="Rectangle 1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3C955929" w14:textId="77777777" w:rsidR="003D3A85" w:rsidRPr="00250FD1" w:rsidRDefault="003D3A85" w:rsidP="006779F8">
            <w:pPr>
              <w:jc w:val="center"/>
            </w:pPr>
            <w:r w:rsidRPr="00250FD1">
              <w:t>Partially</w:t>
            </w:r>
          </w:p>
          <w:p w14:paraId="488A5575" w14:textId="77777777" w:rsidR="003D3A85" w:rsidRDefault="003D3A85" w:rsidP="006779F8">
            <w:pPr>
              <w:jc w:val="center"/>
              <w:rPr>
                <w:b/>
                <w:bCs/>
              </w:rPr>
            </w:pPr>
            <w:r>
              <w:t>a</w:t>
            </w:r>
            <w:r w:rsidRPr="00250FD1">
              <w:t>gree</w:t>
            </w:r>
          </w:p>
        </w:tc>
        <w:tc>
          <w:tcPr>
            <w:tcW w:w="1980" w:type="dxa"/>
          </w:tcPr>
          <w:p w14:paraId="7DFD41FE" w14:textId="77777777" w:rsidR="003D3A85" w:rsidRPr="00250FD1" w:rsidRDefault="003D3A85" w:rsidP="006779F8">
            <w:pPr>
              <w:jc w:val="center"/>
            </w:pPr>
            <w:r w:rsidRPr="00250FD1">
              <w:t>Neither agree nor disagree</w:t>
            </w:r>
          </w:p>
        </w:tc>
        <w:tc>
          <w:tcPr>
            <w:tcW w:w="1980" w:type="dxa"/>
          </w:tcPr>
          <w:p w14:paraId="77D99AF7" w14:textId="77777777" w:rsidR="003D3A85" w:rsidRDefault="003D3A85" w:rsidP="006779F8">
            <w:pPr>
              <w:jc w:val="center"/>
            </w:pPr>
            <w:r w:rsidRPr="00250FD1">
              <w:t xml:space="preserve">Partially </w:t>
            </w:r>
          </w:p>
          <w:p w14:paraId="721AF2EF" w14:textId="77777777" w:rsidR="003D3A85" w:rsidRPr="00250FD1" w:rsidRDefault="003D3A85" w:rsidP="006779F8">
            <w:pPr>
              <w:jc w:val="center"/>
            </w:pPr>
            <w:r w:rsidRPr="00250FD1">
              <w:t>disagree</w:t>
            </w:r>
          </w:p>
        </w:tc>
        <w:tc>
          <w:tcPr>
            <w:tcW w:w="1980" w:type="dxa"/>
          </w:tcPr>
          <w:p w14:paraId="0EE6A8BF" w14:textId="77777777" w:rsidR="003D3A85" w:rsidRDefault="003D3A85" w:rsidP="006779F8">
            <w:pPr>
              <w:jc w:val="center"/>
            </w:pPr>
            <w:r w:rsidRPr="00250FD1">
              <w:t xml:space="preserve">Strongly </w:t>
            </w:r>
          </w:p>
          <w:p w14:paraId="41E46CD8" w14:textId="77777777" w:rsidR="003D3A85" w:rsidRPr="00250FD1" w:rsidRDefault="003D3A85" w:rsidP="006779F8">
            <w:pPr>
              <w:jc w:val="center"/>
            </w:pPr>
            <w:r w:rsidRPr="00250FD1">
              <w:t>disagree</w:t>
            </w:r>
          </w:p>
          <w:p w14:paraId="733082EA" w14:textId="77777777" w:rsidR="003D3A85" w:rsidRDefault="003D3A85" w:rsidP="006779F8">
            <w:pPr>
              <w:jc w:val="center"/>
              <w:rPr>
                <w:b/>
                <w:bCs/>
              </w:rPr>
            </w:pPr>
          </w:p>
          <w:p w14:paraId="271B5328" w14:textId="77777777" w:rsidR="003D3A85" w:rsidRDefault="003D3A85" w:rsidP="006779F8">
            <w:pPr>
              <w:jc w:val="center"/>
              <w:rPr>
                <w:b/>
                <w:bCs/>
              </w:rPr>
            </w:pPr>
          </w:p>
        </w:tc>
      </w:tr>
    </w:tbl>
    <w:p w14:paraId="053E308F" w14:textId="77777777" w:rsidR="003D3A85" w:rsidDel="000C68B9" w:rsidRDefault="003D3A85" w:rsidP="003D3A85">
      <w:pPr>
        <w:rPr>
          <w:del w:id="710" w:author="Rashid Islam" w:date="2021-10-31T17:59:00Z"/>
          <w:b/>
          <w:bCs/>
        </w:rPr>
      </w:pPr>
    </w:p>
    <w:p w14:paraId="3DD9830A" w14:textId="77777777" w:rsidR="003D3A85" w:rsidDel="000C68B9" w:rsidRDefault="003D3A85" w:rsidP="003D3A85">
      <w:pPr>
        <w:rPr>
          <w:del w:id="711" w:author="Rashid Islam" w:date="2021-10-31T17:59:00Z"/>
          <w:b/>
          <w:bCs/>
        </w:rPr>
      </w:pPr>
    </w:p>
    <w:p w14:paraId="0812F553" w14:textId="462DBCEC" w:rsidR="00FF6D67" w:rsidDel="000C68B9" w:rsidRDefault="00FF6D67" w:rsidP="00FF6D67">
      <w:pPr>
        <w:rPr>
          <w:del w:id="712" w:author="Rashid Islam" w:date="2021-10-31T17:59:00Z"/>
          <w:b/>
          <w:bCs/>
        </w:rPr>
      </w:pPr>
    </w:p>
    <w:p w14:paraId="6C7906FE" w14:textId="4FEC7584" w:rsidR="00AF14D3" w:rsidRPr="00B813AF" w:rsidDel="000C68B9" w:rsidRDefault="00D3344F" w:rsidP="00AF14D3">
      <w:pPr>
        <w:spacing w:before="100" w:beforeAutospacing="1" w:after="100" w:afterAutospacing="1"/>
        <w:rPr>
          <w:del w:id="713" w:author="Rashid Islam" w:date="2021-10-31T17:59:00Z"/>
          <w:rFonts w:ascii="Calibri" w:hAnsi="Calibri" w:cs="Calibri"/>
          <w:b/>
          <w:bCs/>
        </w:rPr>
      </w:pPr>
      <w:del w:id="714" w:author="Rashid Islam" w:date="2021-10-25T09:56:00Z">
        <w:r w:rsidRPr="00271EF0" w:rsidDel="00900670">
          <w:rPr>
            <w:rFonts w:ascii="Times" w:hAnsi="Times"/>
            <w:noProof/>
          </w:rPr>
          <mc:AlternateContent>
            <mc:Choice Requires="wps">
              <w:drawing>
                <wp:anchor distT="0" distB="0" distL="114300" distR="114300" simplePos="0" relativeHeight="251763712" behindDoc="0" locked="0" layoutInCell="1" allowOverlap="1" wp14:anchorId="2E07B84C" wp14:editId="5396E266">
                  <wp:simplePos x="0" y="0"/>
                  <wp:positionH relativeFrom="column">
                    <wp:posOffset>10571</wp:posOffset>
                  </wp:positionH>
                  <wp:positionV relativeFrom="paragraph">
                    <wp:posOffset>-581622</wp:posOffset>
                  </wp:positionV>
                  <wp:extent cx="2602523" cy="271306"/>
                  <wp:effectExtent l="0" t="0" r="1270" b="0"/>
                  <wp:wrapNone/>
                  <wp:docPr id="263" name="Text Box 26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7B84C" id="Text Box 263" o:spid="_x0000_s1034" type="#_x0000_t202" style="position:absolute;margin-left:.85pt;margin-top:-45.8pt;width:204.9pt;height:21.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" fillcolor="white [3201]" stroked="f" strokeweight=".5pt">
                  <v:textbo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del w:id="715" w:author="Rashid Islam" w:date="2021-10-31T17:59:00Z">
        <w:r w:rsidR="00AF14D3" w:rsidRPr="00B813AF" w:rsidDel="000C68B9">
          <w:rPr>
            <w:rFonts w:ascii="Calibri" w:hAnsi="Calibri" w:cs="Calibri"/>
            <w:b/>
            <w:bCs/>
          </w:rPr>
          <w:delText>3</w:delText>
        </w:r>
        <w:r w:rsidR="00AF14D3" w:rsidRPr="00A06E78" w:rsidDel="000C68B9">
          <w:rPr>
            <w:rFonts w:ascii="Calibri" w:hAnsi="Calibri" w:cs="Calibri"/>
            <w:b/>
            <w:bCs/>
          </w:rPr>
          <w:delText>. Please provide any additional comments</w:delText>
        </w:r>
        <w:r w:rsidR="00AF14D3" w:rsidRPr="00B813AF" w:rsidDel="000C68B9">
          <w:rPr>
            <w:rFonts w:ascii="Calibri" w:hAnsi="Calibri" w:cs="Calibri"/>
            <w:b/>
            <w:bCs/>
          </w:rPr>
          <w:delText>/suggestions</w:delText>
        </w:r>
        <w:r w:rsidR="00AF14D3" w:rsidRPr="00A06E78" w:rsidDel="000C68B9">
          <w:rPr>
            <w:rFonts w:ascii="Calibri" w:hAnsi="Calibri" w:cs="Calibri"/>
            <w:b/>
            <w:bCs/>
          </w:rPr>
          <w:delText xml:space="preserve"> you wish the researchers to </w:delText>
        </w:r>
        <w:r w:rsidR="00D046FE" w:rsidDel="000C68B9">
          <w:rPr>
            <w:rFonts w:ascii="Calibri" w:hAnsi="Calibri" w:cs="Calibri"/>
            <w:b/>
            <w:bCs/>
          </w:rPr>
          <w:delText>inform regarding</w:delText>
        </w:r>
        <w:r w:rsidR="00AF14D3" w:rsidRPr="00B813AF" w:rsidDel="000C68B9">
          <w:rPr>
            <w:rFonts w:ascii="Calibri" w:hAnsi="Calibri" w:cs="Calibri"/>
            <w:b/>
            <w:bCs/>
          </w:rPr>
          <w:delText xml:space="preserve"> this section</w:delText>
        </w:r>
        <w:r w:rsidR="00AF14D3" w:rsidRPr="00A06E78" w:rsidDel="000C68B9">
          <w:rPr>
            <w:rFonts w:ascii="Calibri" w:hAnsi="Calibri" w:cs="Calibri"/>
            <w:b/>
            <w:bCs/>
          </w:rPr>
          <w:delText xml:space="preserve">. </w:delText>
        </w:r>
      </w:del>
    </w:p>
    <w:p w14:paraId="7A0E1FD4" w14:textId="6B8D1C12" w:rsidR="00AF14D3" w:rsidDel="000C68B9" w:rsidRDefault="00AF14D3" w:rsidP="00AF14D3">
      <w:pPr>
        <w:spacing w:before="100" w:beforeAutospacing="1" w:after="100" w:afterAutospacing="1"/>
        <w:rPr>
          <w:del w:id="716" w:author="Rashid Islam" w:date="2021-10-31T17:59:00Z"/>
          <w:rFonts w:ascii="Calibri" w:hAnsi="Calibri" w:cs="Calibri"/>
        </w:rPr>
      </w:pPr>
      <w:del w:id="717" w:author="Rashid Islam" w:date="2021-10-31T17:59:00Z">
        <w:r w:rsidDel="000C68B9">
          <w:rPr>
            <w:rFonts w:ascii="Calibri" w:hAnsi="Calibri" w:cs="Calibri"/>
          </w:rPr>
          <w:delText>……………………………………….……………………………………….……………………………………….…………………………………</w:delText>
        </w:r>
      </w:del>
    </w:p>
    <w:p w14:paraId="0AE7F50A" w14:textId="46EB3A57" w:rsidR="00AF14D3" w:rsidRPr="00A06E78" w:rsidDel="000C68B9" w:rsidRDefault="00AF14D3" w:rsidP="00AF14D3">
      <w:pPr>
        <w:spacing w:before="100" w:beforeAutospacing="1" w:after="100" w:afterAutospacing="1"/>
        <w:rPr>
          <w:del w:id="718" w:author="Rashid Islam" w:date="2021-10-31T17:59:00Z"/>
        </w:rPr>
      </w:pPr>
      <w:del w:id="719" w:author="Rashid Islam" w:date="2021-10-31T17:59:00Z">
        <w:r w:rsidDel="000C68B9">
          <w:rPr>
            <w:rFonts w:ascii="Calibri" w:hAnsi="Calibri" w:cs="Calibri"/>
          </w:rPr>
          <w:delText>……………………………………….……………………………………….……………………………………….…………………………………</w:delText>
        </w:r>
      </w:del>
    </w:p>
    <w:p w14:paraId="7FB03F32" w14:textId="6A694032" w:rsidR="00AF14D3" w:rsidRPr="00A06E78" w:rsidDel="000C68B9" w:rsidRDefault="00AF14D3" w:rsidP="00AF14D3">
      <w:pPr>
        <w:spacing w:before="100" w:beforeAutospacing="1" w:after="100" w:afterAutospacing="1"/>
        <w:rPr>
          <w:del w:id="720" w:author="Rashid Islam" w:date="2021-10-31T17:59:00Z"/>
        </w:rPr>
      </w:pPr>
      <w:del w:id="721" w:author="Rashid Islam" w:date="2021-10-31T17:59:00Z">
        <w:r w:rsidDel="000C68B9">
          <w:rPr>
            <w:rFonts w:ascii="Calibri" w:hAnsi="Calibri" w:cs="Calibri"/>
          </w:rPr>
          <w:delText>……………………………………….……………………………………….……………………………………….…………………………………</w:delText>
        </w:r>
      </w:del>
    </w:p>
    <w:p w14:paraId="77DC3B64" w14:textId="62D0A8B6" w:rsidR="00710789" w:rsidDel="000C68B9" w:rsidRDefault="00710789">
      <w:pPr>
        <w:rPr>
          <w:del w:id="722" w:author="Rashid Islam" w:date="2021-10-31T17:59:00Z"/>
          <w:b/>
          <w:bCs/>
        </w:rPr>
      </w:pPr>
    </w:p>
    <w:p w14:paraId="551BB2E2" w14:textId="79E53331" w:rsidR="00710789" w:rsidDel="000C68B9" w:rsidRDefault="00710789">
      <w:pPr>
        <w:rPr>
          <w:del w:id="723" w:author="Rashid Islam" w:date="2021-10-31T17:59:00Z"/>
          <w:b/>
          <w:bCs/>
        </w:rPr>
      </w:pPr>
    </w:p>
    <w:p w14:paraId="2DF0BC57" w14:textId="68E9E046" w:rsidR="00FB274F" w:rsidDel="000C68B9" w:rsidRDefault="00FB274F">
      <w:pPr>
        <w:rPr>
          <w:del w:id="724" w:author="Rashid Islam" w:date="2021-10-31T17:59:00Z"/>
          <w:b/>
          <w:bCs/>
        </w:rPr>
      </w:pPr>
    </w:p>
    <w:p w14:paraId="272F73F4" w14:textId="6F4DD8D6" w:rsidR="00AF14D3" w:rsidDel="000C68B9" w:rsidRDefault="00AF14D3">
      <w:pPr>
        <w:rPr>
          <w:del w:id="725" w:author="Rashid Islam" w:date="2021-10-31T17:59:00Z"/>
          <w:b/>
          <w:bCs/>
        </w:rPr>
      </w:pPr>
    </w:p>
    <w:p w14:paraId="662BA493" w14:textId="188469CE" w:rsidR="00AF14D3" w:rsidDel="000C68B9" w:rsidRDefault="00AF14D3">
      <w:pPr>
        <w:rPr>
          <w:del w:id="726" w:author="Rashid Islam" w:date="2021-10-31T17:59:00Z"/>
          <w:b/>
          <w:bCs/>
        </w:rPr>
      </w:pPr>
    </w:p>
    <w:p w14:paraId="756D846B" w14:textId="2ADBB238" w:rsidR="00AF14D3" w:rsidDel="000C68B9" w:rsidRDefault="00AF14D3">
      <w:pPr>
        <w:rPr>
          <w:del w:id="727" w:author="Rashid Islam" w:date="2021-10-31T17:59:00Z"/>
          <w:b/>
          <w:bCs/>
        </w:rPr>
      </w:pPr>
    </w:p>
    <w:p w14:paraId="4C687ED3" w14:textId="4950D287" w:rsidR="00AF14D3" w:rsidDel="000C68B9" w:rsidRDefault="00AF14D3">
      <w:pPr>
        <w:rPr>
          <w:del w:id="728" w:author="Rashid Islam" w:date="2021-10-31T17:59:00Z"/>
          <w:b/>
          <w:bCs/>
        </w:rPr>
      </w:pPr>
    </w:p>
    <w:p w14:paraId="3B13C355" w14:textId="3CA96A1F" w:rsidR="00AF14D3" w:rsidDel="000C68B9" w:rsidRDefault="00AF14D3">
      <w:pPr>
        <w:rPr>
          <w:del w:id="729" w:author="Rashid Islam" w:date="2021-10-31T17:59:00Z"/>
          <w:b/>
          <w:bCs/>
        </w:rPr>
      </w:pPr>
    </w:p>
    <w:p w14:paraId="4DB06035" w14:textId="4A590260" w:rsidR="00AF14D3" w:rsidDel="000C68B9" w:rsidRDefault="00AF14D3">
      <w:pPr>
        <w:rPr>
          <w:del w:id="730" w:author="Rashid Islam" w:date="2021-10-31T17:59:00Z"/>
          <w:b/>
          <w:bCs/>
        </w:rPr>
      </w:pPr>
    </w:p>
    <w:p w14:paraId="60CA95F2" w14:textId="56E742CD" w:rsidR="00AF14D3" w:rsidRDefault="00AF14D3">
      <w:pPr>
        <w:rPr>
          <w:b/>
          <w:bCs/>
        </w:rPr>
      </w:pPr>
    </w:p>
    <w:p w14:paraId="00FA93CF" w14:textId="77777777" w:rsidR="00AF14D3" w:rsidRDefault="00AF14D3">
      <w:pPr>
        <w:rPr>
          <w:b/>
          <w:bCs/>
        </w:rPr>
      </w:pPr>
    </w:p>
    <w:p w14:paraId="5AAB29BC" w14:textId="30211885" w:rsidR="00FB274F" w:rsidRPr="00604CF3" w:rsidRDefault="00005D90">
      <w:pPr>
        <w:rPr>
          <w:rFonts w:ascii="Times" w:hAnsi="Times"/>
          <w:b/>
          <w:bCs/>
          <w:sz w:val="28"/>
          <w:szCs w:val="28"/>
          <w:u w:val="single"/>
        </w:rPr>
      </w:pPr>
      <w:r w:rsidRPr="00604CF3">
        <w:rPr>
          <w:rFonts w:ascii="Times" w:hAnsi="Times"/>
          <w:b/>
          <w:bCs/>
          <w:sz w:val="28"/>
          <w:szCs w:val="28"/>
          <w:u w:val="single"/>
        </w:rPr>
        <w:t>VUWCA for single Country</w:t>
      </w:r>
    </w:p>
    <w:p w14:paraId="5F1613AE" w14:textId="40BB753D" w:rsidR="00404C97" w:rsidRDefault="00404C97" w:rsidP="00404C97">
      <w:pPr>
        <w:jc w:val="center"/>
        <w:rPr>
          <w:b/>
          <w:bCs/>
        </w:rPr>
      </w:pPr>
      <w:r>
        <w:rPr>
          <w:rFonts w:ascii="Times" w:hAnsi="Times"/>
          <w:noProof/>
        </w:rPr>
        <w:lastRenderedPageBreak/>
        <w:drawing>
          <wp:inline distT="0" distB="0" distL="0" distR="0" wp14:anchorId="16BD3DAE" wp14:editId="5E783FBD">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stretch>
                      <a:fillRect/>
                    </a:stretch>
                  </pic:blipFill>
                  <pic:spPr>
                    <a:xfrm>
                      <a:off x="0" y="0"/>
                      <a:ext cx="3124200" cy="3149600"/>
                    </a:xfrm>
                    <a:prstGeom prst="rect">
                      <a:avLst/>
                    </a:prstGeom>
                    <a:ln>
                      <a:noFill/>
                    </a:ln>
                  </pic:spPr>
                </pic:pic>
              </a:graphicData>
            </a:graphic>
          </wp:inline>
        </w:drawing>
      </w:r>
    </w:p>
    <w:p w14:paraId="7869A144" w14:textId="65C6E8CD" w:rsidR="00425E38" w:rsidRPr="00FB274F" w:rsidRDefault="00425E38" w:rsidP="00425E38">
      <w:pPr>
        <w:jc w:val="center"/>
      </w:pPr>
      <w:r w:rsidRPr="00FB274F">
        <w:t>Fi</w:t>
      </w:r>
      <w:r>
        <w:t>gure-2: Bubble chart for Single country</w:t>
      </w:r>
    </w:p>
    <w:p w14:paraId="4A5BC699" w14:textId="3DDEBD37" w:rsidR="00425E38" w:rsidRDefault="00425E38" w:rsidP="00404C97">
      <w:pPr>
        <w:jc w:val="center"/>
        <w:rPr>
          <w:b/>
          <w:bCs/>
        </w:rPr>
      </w:pPr>
    </w:p>
    <w:p w14:paraId="250DB475" w14:textId="0A2CD5CA" w:rsidR="00425E38" w:rsidRDefault="00425E38" w:rsidP="00B6153D">
      <w:pPr>
        <w:jc w:val="both"/>
      </w:pPr>
      <w:r>
        <w:rPr>
          <w:b/>
          <w:bCs/>
        </w:rPr>
        <w:t xml:space="preserve">Description: </w:t>
      </w:r>
      <w:r w:rsidRPr="00425E38">
        <w:t>In Figure-2</w:t>
      </w:r>
      <w: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 w14:paraId="238E89B9" w14:textId="675524C0" w:rsidR="00A34042" w:rsidRPr="00FF6D67" w:rsidRDefault="00AF14D3" w:rsidP="00481670">
      <w:pPr>
        <w:pStyle w:val="NormalWeb"/>
        <w:rPr>
          <w:rFonts w:ascii="Times New Roman" w:eastAsia="Times New Roman" w:hAnsi="Times New Roman"/>
          <w:b/>
          <w:bCs/>
          <w:sz w:val="24"/>
          <w:lang w:eastAsia="en-GB"/>
        </w:rPr>
      </w:pPr>
      <w:r>
        <w:rPr>
          <w:b/>
          <w:bCs/>
          <w:lang w:val="en-US"/>
        </w:rPr>
        <w:t>4</w:t>
      </w:r>
      <w:r w:rsidR="00481670" w:rsidRPr="00FF6D67">
        <w:rPr>
          <w:b/>
          <w:bCs/>
          <w:lang w:val="en-US"/>
        </w:rPr>
        <w:t xml:space="preserve">. </w:t>
      </w:r>
      <w:r w:rsidR="00481670" w:rsidRPr="00FF6D67">
        <w:rPr>
          <w:rFonts w:ascii="Times" w:eastAsia="Times New Roman" w:hAnsi="Times" w:cs="Calibri"/>
          <w:b/>
          <w:bCs/>
          <w:sz w:val="24"/>
          <w:lang w:eastAsia="en-GB"/>
        </w:rPr>
        <w:t>Select the degree to which you agree or disagree with each of the following statements:</w:t>
      </w:r>
      <w:r w:rsidR="00481670" w:rsidRPr="00FF6D67">
        <w:rPr>
          <w:rFonts w:ascii="Calibri" w:eastAsia="Times New Roman" w:hAnsi="Calibri" w:cs="Calibri"/>
          <w:b/>
          <w:bCs/>
          <w:sz w:val="24"/>
          <w:lang w:eastAsia="en-GB"/>
        </w:rPr>
        <w:t xml:space="preserve"> </w:t>
      </w:r>
    </w:p>
    <w:p w14:paraId="287CC895" w14:textId="0C67BE15" w:rsidR="00481670" w:rsidRPr="00566526" w:rsidRDefault="00481670"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The colorful chromatic aberration is clearer than overview screen.</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2EE4F689" w14:textId="77777777" w:rsidTr="00060ECF">
        <w:tc>
          <w:tcPr>
            <w:tcW w:w="1979" w:type="dxa"/>
          </w:tcPr>
          <w:p w14:paraId="5627B7FF" w14:textId="77777777" w:rsidR="00481670" w:rsidRPr="00566526" w:rsidRDefault="00481670" w:rsidP="00060ECF">
            <w:pPr>
              <w:jc w:val="center"/>
            </w:pPr>
            <w:r w:rsidRPr="00566526">
              <w:t>Strongly</w:t>
            </w:r>
          </w:p>
          <w:p w14:paraId="4CCA907F" w14:textId="77777777" w:rsidR="00481670" w:rsidRPr="00566526" w:rsidRDefault="00481670" w:rsidP="00060ECF">
            <w:pPr>
              <w:jc w:val="center"/>
            </w:pPr>
            <w:r w:rsidRPr="00566526">
              <w:t>agree</w:t>
            </w:r>
          </w:p>
          <w:p w14:paraId="12163055" w14:textId="65FA6F9A" w:rsidR="00481670" w:rsidRPr="00566526" w:rsidRDefault="00481670" w:rsidP="00060ECF">
            <w:pPr>
              <w:jc w:val="center"/>
              <w:rPr>
                <w:b/>
                <w:bCs/>
              </w:rPr>
            </w:pPr>
            <w:r w:rsidRPr="00566526">
              <w:rPr>
                <w:b/>
                <w:bCs/>
                <w:noProof/>
              </w:rPr>
              <mc:AlternateContent>
                <mc:Choice Requires="wpg">
                  <w:drawing>
                    <wp:anchor distT="0" distB="0" distL="114300" distR="114300" simplePos="0" relativeHeight="251683840" behindDoc="0" locked="0" layoutInCell="1" allowOverlap="1" wp14:anchorId="2CE8F16D" wp14:editId="463229F3">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AA8FF9" id="Group 32" o:spid="_x0000_s1026" style="position:absolute;margin-left:31.8pt;margin-top:7.6pt;width:424.85pt;height:15pt;z-index:25168384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CnvrgHzgMAAK0Y&#13;&#10;AAAOAAAAAAAAAAAAAAAAAC4CAABkcnMvZTJvRG9jLnhtbFBLAQItABQABgAIAAAAIQAZTi9s4gAA&#13;&#10;AA0BAAAPAAAAAAAAAAAAAAAAACgGAABkcnMvZG93bnJldi54bWxQSwUGAAAAAAQABADzAAAANwcA&#13;&#10;AAAA&#13;&#10;">
                      <v:rect id="Rectangle 2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hFD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&#13;&#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YUxyQAAAOA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&#13;&#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Cq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&#13;&#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h/qyQAAAOAAAAAPAAAAZHJzL2Rvd25yZXYueG1sRI9BawIx&#13;&#10;EIXvhf6HMIXealYF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60Yf6skAAADg&#13;&#10;AAAADwAAAAAAAAAAAAAAAAAHAgAAZHJzL2Rvd25yZXYueG1sUEsFBgAAAAADAAMAtwAAAP0CAAAA&#13;&#10;AA==&#13;&#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pxyQAAAOA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hAq6c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848D856" w14:textId="77777777" w:rsidR="00481670" w:rsidRPr="00566526" w:rsidRDefault="00481670" w:rsidP="00060ECF">
            <w:pPr>
              <w:jc w:val="center"/>
            </w:pPr>
            <w:r w:rsidRPr="00566526">
              <w:t>Partially</w:t>
            </w:r>
          </w:p>
          <w:p w14:paraId="1DA04292" w14:textId="77777777" w:rsidR="00481670" w:rsidRPr="00566526" w:rsidRDefault="00481670" w:rsidP="00060ECF">
            <w:pPr>
              <w:jc w:val="center"/>
              <w:rPr>
                <w:b/>
                <w:bCs/>
              </w:rPr>
            </w:pPr>
            <w:r w:rsidRPr="00566526">
              <w:t>agree</w:t>
            </w:r>
          </w:p>
        </w:tc>
        <w:tc>
          <w:tcPr>
            <w:tcW w:w="1980" w:type="dxa"/>
          </w:tcPr>
          <w:p w14:paraId="2826A119" w14:textId="77777777" w:rsidR="00481670" w:rsidRPr="00566526" w:rsidRDefault="00481670" w:rsidP="00060ECF">
            <w:pPr>
              <w:jc w:val="center"/>
            </w:pPr>
            <w:r w:rsidRPr="00566526">
              <w:t>Neither agree nor disagree</w:t>
            </w:r>
          </w:p>
        </w:tc>
        <w:tc>
          <w:tcPr>
            <w:tcW w:w="1980" w:type="dxa"/>
          </w:tcPr>
          <w:p w14:paraId="6CFF0F8D" w14:textId="77777777" w:rsidR="00481670" w:rsidRPr="00566526" w:rsidRDefault="00481670" w:rsidP="00060ECF">
            <w:pPr>
              <w:jc w:val="center"/>
            </w:pPr>
            <w:r w:rsidRPr="00566526">
              <w:t xml:space="preserve">Partially </w:t>
            </w:r>
          </w:p>
          <w:p w14:paraId="10047B67" w14:textId="77777777" w:rsidR="00481670" w:rsidRPr="00566526" w:rsidRDefault="00481670" w:rsidP="00060ECF">
            <w:pPr>
              <w:jc w:val="center"/>
            </w:pPr>
            <w:r w:rsidRPr="00566526">
              <w:t>disagree</w:t>
            </w:r>
          </w:p>
        </w:tc>
        <w:tc>
          <w:tcPr>
            <w:tcW w:w="1980" w:type="dxa"/>
          </w:tcPr>
          <w:p w14:paraId="16FED68B" w14:textId="77777777" w:rsidR="00481670" w:rsidRPr="00566526" w:rsidRDefault="00481670" w:rsidP="00060ECF">
            <w:pPr>
              <w:jc w:val="center"/>
            </w:pPr>
            <w:r w:rsidRPr="00566526">
              <w:t xml:space="preserve">Strongly </w:t>
            </w:r>
          </w:p>
          <w:p w14:paraId="497947D8" w14:textId="77777777" w:rsidR="00481670" w:rsidRPr="00566526" w:rsidRDefault="00481670" w:rsidP="00060ECF">
            <w:pPr>
              <w:jc w:val="center"/>
            </w:pPr>
            <w:r w:rsidRPr="00566526">
              <w:t>disagree</w:t>
            </w:r>
          </w:p>
          <w:p w14:paraId="4CC60FE5" w14:textId="77777777" w:rsidR="00481670" w:rsidRPr="00566526" w:rsidRDefault="00481670" w:rsidP="00060ECF">
            <w:pPr>
              <w:jc w:val="center"/>
              <w:rPr>
                <w:b/>
                <w:bCs/>
              </w:rPr>
            </w:pPr>
          </w:p>
          <w:p w14:paraId="655CA9A4" w14:textId="77777777" w:rsidR="00481670" w:rsidRPr="00566526" w:rsidRDefault="00481670" w:rsidP="00060ECF">
            <w:pPr>
              <w:jc w:val="center"/>
              <w:rPr>
                <w:b/>
                <w:bCs/>
              </w:rPr>
            </w:pPr>
          </w:p>
        </w:tc>
      </w:tr>
    </w:tbl>
    <w:p w14:paraId="56D4FCDB" w14:textId="77777777" w:rsidR="00A34042" w:rsidRPr="00566526" w:rsidRDefault="00A34042" w:rsidP="00425E38"/>
    <w:p w14:paraId="5BFA2DDF" w14:textId="5EE6701A" w:rsidR="00481670" w:rsidRPr="00566526" w:rsidRDefault="00481670"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 xml:space="preserve">The </w:t>
      </w:r>
      <w:r w:rsidR="00356FB0" w:rsidRPr="00566526">
        <w:rPr>
          <w:rFonts w:ascii="Times" w:hAnsi="Times" w:cs="Calibri"/>
          <w:sz w:val="24"/>
        </w:rPr>
        <w:t>thickness of the aberrated area is roughly one tenth compared to the radius of the circle</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7B95B27D" w14:textId="77777777" w:rsidTr="00060ECF">
        <w:tc>
          <w:tcPr>
            <w:tcW w:w="1979" w:type="dxa"/>
          </w:tcPr>
          <w:p w14:paraId="27BEBC20" w14:textId="77777777" w:rsidR="00481670" w:rsidRPr="00566526" w:rsidRDefault="00481670" w:rsidP="00060ECF">
            <w:pPr>
              <w:jc w:val="center"/>
            </w:pPr>
            <w:r w:rsidRPr="00566526">
              <w:t>Strongly</w:t>
            </w:r>
          </w:p>
          <w:p w14:paraId="5B43D19E" w14:textId="77777777" w:rsidR="00481670" w:rsidRPr="00566526" w:rsidRDefault="00481670" w:rsidP="00060ECF">
            <w:pPr>
              <w:jc w:val="center"/>
            </w:pPr>
            <w:r w:rsidRPr="00566526">
              <w:t>agree</w:t>
            </w:r>
          </w:p>
          <w:p w14:paraId="53CD8ADD" w14:textId="25BB7F6D" w:rsidR="00481670" w:rsidRPr="00566526" w:rsidRDefault="00481670" w:rsidP="00060ECF">
            <w:pPr>
              <w:jc w:val="center"/>
              <w:rPr>
                <w:b/>
                <w:bCs/>
              </w:rPr>
            </w:pPr>
            <w:r w:rsidRPr="00566526">
              <w:rPr>
                <w:b/>
                <w:bCs/>
                <w:noProof/>
              </w:rPr>
              <mc:AlternateContent>
                <mc:Choice Requires="wpg">
                  <w:drawing>
                    <wp:anchor distT="0" distB="0" distL="114300" distR="114300" simplePos="0" relativeHeight="251685888" behindDoc="0" locked="0" layoutInCell="1" allowOverlap="1" wp14:anchorId="38ED6563" wp14:editId="0D802586">
                      <wp:simplePos x="0" y="0"/>
                      <wp:positionH relativeFrom="column">
                        <wp:posOffset>403686</wp:posOffset>
                      </wp:positionH>
                      <wp:positionV relativeFrom="paragraph">
                        <wp:posOffset>96464</wp:posOffset>
                      </wp:positionV>
                      <wp:extent cx="5395615" cy="190389"/>
                      <wp:effectExtent l="0" t="0" r="14605" b="26035"/>
                      <wp:wrapNone/>
                      <wp:docPr id="5" name="Group 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 name="Rectangle 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A02095" id="Group 5" o:spid="_x0000_s1026" style="position:absolute;margin-left:31.8pt;margin-top:7.6pt;width:424.85pt;height:15pt;z-index:2516858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vlexD8YDAACnGAAADgAAAAAA&#13;&#10;AAAAAAAAAAAuAgAAZHJzL2Uyb0RvYy54bWxQSwECLQAUAAYACAAAACEAGU4vbOIAAAANAQAADwAA&#13;&#10;AAAAAAAAAAAAAAAgBgAAZHJzL2Rvd25yZXYueG1sUEsFBgAAAAAEAAQA8wAAAC8HAAAAAA==&#13;&#10;">
                      <v:rect id="Rectangle 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" filled="f" strokecolor="black [3213]" strokeweight="1pt">
                        <v:shadow on="t" type="perspective" color="black" origin=",.5" offset=".63889mm,0" matrix="655f,,,655f"/>
                      </v:rect>
                      <v:rect id="Rectangle 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bLbyAAAAOA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hduheAbk6B8AAP//AwBQSwECLQAUAAYACAAAACEA2+H2y+4AAACFAQAAEwAAAAAA&#13;&#10;AAAAAAAAAAAAAAAAW0NvbnRlbnRfVHlwZXNdLnhtbFBLAQItABQABgAIAAAAIQBa9CxbvwAAABUB&#13;&#10;AAALAAAAAAAAAAAAAAAAAB8BAABfcmVscy8ucmVsc1BLAQItABQABgAIAAAAIQDxAbLb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0F5532C7" w14:textId="77777777" w:rsidR="00481670" w:rsidRPr="00566526" w:rsidRDefault="00481670" w:rsidP="00060ECF">
            <w:pPr>
              <w:jc w:val="center"/>
            </w:pPr>
            <w:r w:rsidRPr="00566526">
              <w:t>Partially</w:t>
            </w:r>
          </w:p>
          <w:p w14:paraId="5289C4BF" w14:textId="77777777" w:rsidR="00481670" w:rsidRPr="00566526" w:rsidRDefault="00481670" w:rsidP="00060ECF">
            <w:pPr>
              <w:jc w:val="center"/>
              <w:rPr>
                <w:b/>
                <w:bCs/>
              </w:rPr>
            </w:pPr>
            <w:r w:rsidRPr="00566526">
              <w:t>agree</w:t>
            </w:r>
          </w:p>
        </w:tc>
        <w:tc>
          <w:tcPr>
            <w:tcW w:w="1980" w:type="dxa"/>
          </w:tcPr>
          <w:p w14:paraId="0A4DC608" w14:textId="77777777" w:rsidR="00481670" w:rsidRPr="00566526" w:rsidRDefault="00481670" w:rsidP="00060ECF">
            <w:pPr>
              <w:jc w:val="center"/>
            </w:pPr>
            <w:r w:rsidRPr="00566526">
              <w:t>Neither agree nor disagree</w:t>
            </w:r>
          </w:p>
        </w:tc>
        <w:tc>
          <w:tcPr>
            <w:tcW w:w="1980" w:type="dxa"/>
          </w:tcPr>
          <w:p w14:paraId="64B2D0EF" w14:textId="77777777" w:rsidR="00481670" w:rsidRPr="00566526" w:rsidRDefault="00481670" w:rsidP="00060ECF">
            <w:pPr>
              <w:jc w:val="center"/>
            </w:pPr>
            <w:r w:rsidRPr="00566526">
              <w:t xml:space="preserve">Partially </w:t>
            </w:r>
          </w:p>
          <w:p w14:paraId="3B064B39" w14:textId="77777777" w:rsidR="00481670" w:rsidRPr="00566526" w:rsidRDefault="00481670" w:rsidP="00060ECF">
            <w:pPr>
              <w:jc w:val="center"/>
            </w:pPr>
            <w:r w:rsidRPr="00566526">
              <w:t>disagree</w:t>
            </w:r>
          </w:p>
        </w:tc>
        <w:tc>
          <w:tcPr>
            <w:tcW w:w="1980" w:type="dxa"/>
          </w:tcPr>
          <w:p w14:paraId="7B80A0D8" w14:textId="77777777" w:rsidR="00481670" w:rsidRPr="00566526" w:rsidRDefault="00481670" w:rsidP="00060ECF">
            <w:pPr>
              <w:jc w:val="center"/>
            </w:pPr>
            <w:r w:rsidRPr="00566526">
              <w:t xml:space="preserve">Strongly </w:t>
            </w:r>
          </w:p>
          <w:p w14:paraId="10A78831" w14:textId="77777777" w:rsidR="00481670" w:rsidRPr="00566526" w:rsidRDefault="00481670" w:rsidP="00060ECF">
            <w:pPr>
              <w:jc w:val="center"/>
            </w:pPr>
            <w:r w:rsidRPr="00566526">
              <w:t>disagree</w:t>
            </w:r>
          </w:p>
          <w:p w14:paraId="06206DE3" w14:textId="77777777" w:rsidR="00481670" w:rsidRPr="00566526" w:rsidRDefault="00481670" w:rsidP="00060ECF">
            <w:pPr>
              <w:jc w:val="center"/>
              <w:rPr>
                <w:b/>
                <w:bCs/>
              </w:rPr>
            </w:pPr>
          </w:p>
          <w:p w14:paraId="252445C7" w14:textId="77777777" w:rsidR="00481670" w:rsidRPr="00566526" w:rsidRDefault="00481670" w:rsidP="00060ECF">
            <w:pPr>
              <w:jc w:val="center"/>
              <w:rPr>
                <w:b/>
                <w:bCs/>
              </w:rPr>
            </w:pPr>
          </w:p>
        </w:tc>
      </w:tr>
    </w:tbl>
    <w:p w14:paraId="7AF334AC" w14:textId="7671E3C3" w:rsidR="00710789" w:rsidRPr="00566526" w:rsidRDefault="00710789" w:rsidP="00710789">
      <w:pPr>
        <w:rPr>
          <w:b/>
          <w:bCs/>
        </w:rPr>
      </w:pPr>
    </w:p>
    <w:p w14:paraId="2BF4E92A" w14:textId="31111B74" w:rsidR="00AE1B49" w:rsidRPr="00566526" w:rsidRDefault="00AE1B49"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There is no gradual blurring of colorful 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2BB8F2C5" w14:textId="77777777" w:rsidTr="00060ECF">
        <w:tc>
          <w:tcPr>
            <w:tcW w:w="1979" w:type="dxa"/>
          </w:tcPr>
          <w:p w14:paraId="6DA1C2D4" w14:textId="77777777" w:rsidR="00AE1B49" w:rsidRPr="00566526" w:rsidRDefault="00AE1B49" w:rsidP="00060ECF">
            <w:pPr>
              <w:jc w:val="center"/>
            </w:pPr>
            <w:r w:rsidRPr="00566526">
              <w:t>Strongly</w:t>
            </w:r>
          </w:p>
          <w:p w14:paraId="71BC1F4C" w14:textId="77777777" w:rsidR="00AE1B49" w:rsidRPr="00566526" w:rsidRDefault="00AE1B49" w:rsidP="00060ECF">
            <w:pPr>
              <w:jc w:val="center"/>
            </w:pPr>
            <w:r w:rsidRPr="00566526">
              <w:t>agree</w:t>
            </w:r>
          </w:p>
          <w:p w14:paraId="5909902F" w14:textId="77777777" w:rsidR="00AE1B49" w:rsidRPr="00566526" w:rsidRDefault="00AE1B49" w:rsidP="00060ECF">
            <w:pPr>
              <w:jc w:val="center"/>
              <w:rPr>
                <w:b/>
                <w:bCs/>
              </w:rPr>
            </w:pPr>
            <w:r w:rsidRPr="00566526">
              <w:rPr>
                <w:b/>
                <w:bCs/>
                <w:noProof/>
              </w:rPr>
              <mc:AlternateContent>
                <mc:Choice Requires="wpg">
                  <w:drawing>
                    <wp:anchor distT="0" distB="0" distL="114300" distR="114300" simplePos="0" relativeHeight="251689984" behindDoc="0" locked="0" layoutInCell="1" allowOverlap="1" wp14:anchorId="71464A9A" wp14:editId="082C3BC8">
                      <wp:simplePos x="0" y="0"/>
                      <wp:positionH relativeFrom="column">
                        <wp:posOffset>403686</wp:posOffset>
                      </wp:positionH>
                      <wp:positionV relativeFrom="paragraph">
                        <wp:posOffset>96464</wp:posOffset>
                      </wp:positionV>
                      <wp:extent cx="5395615" cy="190389"/>
                      <wp:effectExtent l="0" t="0" r="14605" b="26035"/>
                      <wp:wrapNone/>
                      <wp:docPr id="37" name="Group 3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8" name="Rectangle 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AE7EF1" id="Group 37" o:spid="_x0000_s1026" style="position:absolute;margin-left:31.8pt;margin-top:7.6pt;width:424.85pt;height:15pt;z-index:2516899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B6yxFXEAwAArRgAAA4AAAAAAAAA&#13;&#10;AAAAAAAALgIAAGRycy9lMm9Eb2MueG1sUEsBAi0AFAAGAAgAAAAhABlOL2ziAAAADQEAAA8AAAAA&#13;&#10;AAAAAAAAAAAAHgYAAGRycy9kb3ducmV2LnhtbFBLBQYAAAAABAAEAPMAAAAtBwAAAAA=&#13;&#10;">
                      <v:rect id="Rectangle 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BPsygAAAOAAAAAPAAAAZHJzL2Rvd25yZXYueG1sRI/BagJB&#13;&#10;DIbvhb7DkEJvdVYF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BUwE+zKAAAA&#13;&#10;4AAAAA8AAAAAAAAAAAAAAAAABwIAAGRycy9kb3ducmV2LnhtbFBLBQYAAAAAAwADALcAAAD+AgAA&#13;&#10;A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EED325D" w14:textId="77777777" w:rsidR="00AE1B49" w:rsidRPr="00566526" w:rsidRDefault="00AE1B49" w:rsidP="00060ECF">
            <w:pPr>
              <w:jc w:val="center"/>
            </w:pPr>
            <w:r w:rsidRPr="00566526">
              <w:t>Partially</w:t>
            </w:r>
          </w:p>
          <w:p w14:paraId="4CB20B14" w14:textId="77777777" w:rsidR="00AE1B49" w:rsidRPr="00566526" w:rsidRDefault="00AE1B49" w:rsidP="00060ECF">
            <w:pPr>
              <w:jc w:val="center"/>
              <w:rPr>
                <w:b/>
                <w:bCs/>
              </w:rPr>
            </w:pPr>
            <w:r w:rsidRPr="00566526">
              <w:t>agree</w:t>
            </w:r>
          </w:p>
        </w:tc>
        <w:tc>
          <w:tcPr>
            <w:tcW w:w="1980" w:type="dxa"/>
          </w:tcPr>
          <w:p w14:paraId="655FCA51" w14:textId="77777777" w:rsidR="00AE1B49" w:rsidRPr="00566526" w:rsidRDefault="00AE1B49" w:rsidP="00060ECF">
            <w:pPr>
              <w:jc w:val="center"/>
            </w:pPr>
            <w:r w:rsidRPr="00566526">
              <w:t>Neither agree nor disagree</w:t>
            </w:r>
          </w:p>
        </w:tc>
        <w:tc>
          <w:tcPr>
            <w:tcW w:w="1980" w:type="dxa"/>
          </w:tcPr>
          <w:p w14:paraId="26E16D47" w14:textId="77777777" w:rsidR="00AE1B49" w:rsidRPr="00566526" w:rsidRDefault="00AE1B49" w:rsidP="00060ECF">
            <w:pPr>
              <w:jc w:val="center"/>
            </w:pPr>
            <w:r w:rsidRPr="00566526">
              <w:t xml:space="preserve">Partially </w:t>
            </w:r>
          </w:p>
          <w:p w14:paraId="312A0D31" w14:textId="77777777" w:rsidR="00AE1B49" w:rsidRPr="00566526" w:rsidRDefault="00AE1B49" w:rsidP="00060ECF">
            <w:pPr>
              <w:jc w:val="center"/>
            </w:pPr>
            <w:r w:rsidRPr="00566526">
              <w:t>disagree</w:t>
            </w:r>
          </w:p>
        </w:tc>
        <w:tc>
          <w:tcPr>
            <w:tcW w:w="1980" w:type="dxa"/>
          </w:tcPr>
          <w:p w14:paraId="3548E6D2" w14:textId="77777777" w:rsidR="00AE1B49" w:rsidRPr="00566526" w:rsidRDefault="00AE1B49" w:rsidP="00060ECF">
            <w:pPr>
              <w:jc w:val="center"/>
            </w:pPr>
            <w:r w:rsidRPr="00566526">
              <w:t xml:space="preserve">Strongly </w:t>
            </w:r>
          </w:p>
          <w:p w14:paraId="48CBCDD8" w14:textId="77777777" w:rsidR="00AE1B49" w:rsidRPr="00566526" w:rsidRDefault="00AE1B49" w:rsidP="00060ECF">
            <w:pPr>
              <w:jc w:val="center"/>
            </w:pPr>
            <w:r w:rsidRPr="00566526">
              <w:t>disagree</w:t>
            </w:r>
          </w:p>
          <w:p w14:paraId="4DA4C337" w14:textId="77777777" w:rsidR="00AE1B49" w:rsidRPr="00566526" w:rsidRDefault="00AE1B49" w:rsidP="00060ECF">
            <w:pPr>
              <w:jc w:val="center"/>
              <w:rPr>
                <w:b/>
                <w:bCs/>
              </w:rPr>
            </w:pPr>
          </w:p>
          <w:p w14:paraId="44E1F676" w14:textId="77777777" w:rsidR="00AE1B49" w:rsidRPr="00566526" w:rsidRDefault="00AE1B49" w:rsidP="00060ECF">
            <w:pPr>
              <w:jc w:val="center"/>
              <w:rPr>
                <w:b/>
                <w:bCs/>
              </w:rPr>
            </w:pPr>
          </w:p>
        </w:tc>
      </w:tr>
    </w:tbl>
    <w:p w14:paraId="0A3B9CA4" w14:textId="09E4A684" w:rsidR="00AE1B49" w:rsidRPr="00566526" w:rsidRDefault="00AE1B49" w:rsidP="00710789">
      <w:pPr>
        <w:rPr>
          <w:b/>
          <w:bCs/>
        </w:rPr>
      </w:pPr>
    </w:p>
    <w:p w14:paraId="255A44AB" w14:textId="5B11E23A" w:rsidR="00AE1B49" w:rsidRPr="00566526" w:rsidRDefault="00AE1B49"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lastRenderedPageBreak/>
        <w:t>There are six different colors shown in edges.</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197FCD0C" w14:textId="77777777" w:rsidTr="00060ECF">
        <w:tc>
          <w:tcPr>
            <w:tcW w:w="1979" w:type="dxa"/>
          </w:tcPr>
          <w:p w14:paraId="13091B62" w14:textId="77777777" w:rsidR="00AE1B49" w:rsidRPr="00566526" w:rsidRDefault="00AE1B49" w:rsidP="00060ECF">
            <w:pPr>
              <w:jc w:val="center"/>
            </w:pPr>
            <w:r w:rsidRPr="00566526">
              <w:t>Strongly</w:t>
            </w:r>
          </w:p>
          <w:p w14:paraId="5F6C281C" w14:textId="77777777" w:rsidR="00AE1B49" w:rsidRPr="00566526" w:rsidRDefault="00AE1B49" w:rsidP="00060ECF">
            <w:pPr>
              <w:jc w:val="center"/>
            </w:pPr>
            <w:r w:rsidRPr="00566526">
              <w:t>agree</w:t>
            </w:r>
          </w:p>
          <w:p w14:paraId="534BAC23" w14:textId="77777777" w:rsidR="00AE1B49" w:rsidRPr="00566526" w:rsidRDefault="00AE1B49" w:rsidP="00060ECF">
            <w:pPr>
              <w:jc w:val="center"/>
              <w:rPr>
                <w:b/>
                <w:bCs/>
              </w:rPr>
            </w:pPr>
            <w:r w:rsidRPr="00566526">
              <w:rPr>
                <w:b/>
                <w:bCs/>
                <w:noProof/>
              </w:rPr>
              <mc:AlternateContent>
                <mc:Choice Requires="wpg">
                  <w:drawing>
                    <wp:anchor distT="0" distB="0" distL="114300" distR="114300" simplePos="0" relativeHeight="251692032" behindDoc="0" locked="0" layoutInCell="1" allowOverlap="1" wp14:anchorId="430BD964" wp14:editId="23FE20AE">
                      <wp:simplePos x="0" y="0"/>
                      <wp:positionH relativeFrom="column">
                        <wp:posOffset>403686</wp:posOffset>
                      </wp:positionH>
                      <wp:positionV relativeFrom="paragraph">
                        <wp:posOffset>96464</wp:posOffset>
                      </wp:positionV>
                      <wp:extent cx="5395615" cy="190389"/>
                      <wp:effectExtent l="0" t="0" r="14605" b="26035"/>
                      <wp:wrapNone/>
                      <wp:docPr id="44" name="Group 4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5" name="Rectangle 4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A4AB70" id="Group 44" o:spid="_x0000_s1026" style="position:absolute;margin-left:31.8pt;margin-top:7.6pt;width:424.85pt;height:15pt;z-index:25169203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">
                      <v:rect id="Rectangle 4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88P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ozfPD8kAAADg&#13;&#10;AAAADwAAAAAAAAAAAAAAAAAHAgAAZHJzL2Rvd25yZXYueG1sUEsFBgAAAAADAAMAtwAAAP0CAAAA&#13;&#10;AA==&#13;&#10;" filled="f" strokecolor="black [3213]" strokeweight="1pt">
                        <v:shadow on="t" type="perspective" color="black" origin=",.5" offset=".63889mm,0" matrix="655f,,,655f"/>
                      </v:rect>
                      <v:rect id="Rectangle 4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VF4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U+VReMkAAADg&#13;&#10;AAAADwAAAAAAAAAAAAAAAAAHAgAAZHJzL2Rvd25yZXYueG1sUEsFBgAAAAADAAMAtwAAAP0CAAAA&#13;&#10;AA==&#13;&#10;" filled="f" strokecolor="black [3213]" strokeweight="1pt">
                        <v:shadow on="t" type="perspective" color="black" origin=",.5" offset=".63889mm,0" matrix="655f,,,655f"/>
                      </v:rect>
                      <v:rect id="Rectangle 4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fTj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PKn048kAAADg&#13;&#10;AAAADwAAAAAAAAAAAAAAAAAHAgAAZHJzL2Rvd25yZXYueG1sUEsFBgAAAAADAAMAtwAAAP0CAAAA&#13;&#10;AA==&#13;&#10;" filled="f" strokecolor="black [3213]" strokeweight="1pt">
                        <v:shadow on="t" type="perspective" color="black" origin=",.5" offset=".63889mm,0" matrix="655f,,,655f"/>
                      </v:rect>
                      <v:rect id="Rectangle 5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9179F1F" w14:textId="77777777" w:rsidR="00AE1B49" w:rsidRPr="00566526" w:rsidRDefault="00AE1B49" w:rsidP="00060ECF">
            <w:pPr>
              <w:jc w:val="center"/>
            </w:pPr>
            <w:r w:rsidRPr="00566526">
              <w:t>Partially</w:t>
            </w:r>
          </w:p>
          <w:p w14:paraId="3A402B06" w14:textId="77777777" w:rsidR="00AE1B49" w:rsidRPr="00566526" w:rsidRDefault="00AE1B49" w:rsidP="00060ECF">
            <w:pPr>
              <w:jc w:val="center"/>
              <w:rPr>
                <w:b/>
                <w:bCs/>
              </w:rPr>
            </w:pPr>
            <w:r w:rsidRPr="00566526">
              <w:t>agree</w:t>
            </w:r>
          </w:p>
        </w:tc>
        <w:tc>
          <w:tcPr>
            <w:tcW w:w="1980" w:type="dxa"/>
          </w:tcPr>
          <w:p w14:paraId="4ABF58F3" w14:textId="77777777" w:rsidR="00AE1B49" w:rsidRPr="00566526" w:rsidRDefault="00AE1B49" w:rsidP="00060ECF">
            <w:pPr>
              <w:jc w:val="center"/>
            </w:pPr>
            <w:r w:rsidRPr="00566526">
              <w:t>Neither agree nor disagree</w:t>
            </w:r>
          </w:p>
        </w:tc>
        <w:tc>
          <w:tcPr>
            <w:tcW w:w="1980" w:type="dxa"/>
          </w:tcPr>
          <w:p w14:paraId="29C43EF7" w14:textId="77777777" w:rsidR="00AE1B49" w:rsidRPr="00566526" w:rsidRDefault="00AE1B49" w:rsidP="00060ECF">
            <w:pPr>
              <w:jc w:val="center"/>
            </w:pPr>
            <w:r w:rsidRPr="00566526">
              <w:t xml:space="preserve">Partially </w:t>
            </w:r>
          </w:p>
          <w:p w14:paraId="68B057A7" w14:textId="77777777" w:rsidR="00AE1B49" w:rsidRPr="00566526" w:rsidRDefault="00AE1B49" w:rsidP="00060ECF">
            <w:pPr>
              <w:jc w:val="center"/>
            </w:pPr>
            <w:r w:rsidRPr="00566526">
              <w:t>disagree</w:t>
            </w:r>
          </w:p>
        </w:tc>
        <w:tc>
          <w:tcPr>
            <w:tcW w:w="1980" w:type="dxa"/>
          </w:tcPr>
          <w:p w14:paraId="501F9E46" w14:textId="77777777" w:rsidR="00AE1B49" w:rsidRPr="00566526" w:rsidRDefault="00AE1B49" w:rsidP="00060ECF">
            <w:pPr>
              <w:jc w:val="center"/>
            </w:pPr>
            <w:r w:rsidRPr="00566526">
              <w:t xml:space="preserve">Strongly </w:t>
            </w:r>
          </w:p>
          <w:p w14:paraId="6807BFE4" w14:textId="77777777" w:rsidR="00AE1B49" w:rsidRPr="00566526" w:rsidRDefault="00AE1B49" w:rsidP="00060ECF">
            <w:pPr>
              <w:jc w:val="center"/>
            </w:pPr>
            <w:r w:rsidRPr="00566526">
              <w:t>disagree</w:t>
            </w:r>
          </w:p>
          <w:p w14:paraId="0C596D37" w14:textId="77777777" w:rsidR="00AE1B49" w:rsidRPr="00566526" w:rsidRDefault="00AE1B49" w:rsidP="00060ECF">
            <w:pPr>
              <w:jc w:val="center"/>
              <w:rPr>
                <w:b/>
                <w:bCs/>
              </w:rPr>
            </w:pPr>
          </w:p>
          <w:p w14:paraId="5DBF9339" w14:textId="77777777" w:rsidR="00AE1B49" w:rsidRPr="00566526" w:rsidRDefault="00AE1B49" w:rsidP="00060ECF">
            <w:pPr>
              <w:jc w:val="center"/>
              <w:rPr>
                <w:b/>
                <w:bCs/>
              </w:rPr>
            </w:pPr>
          </w:p>
        </w:tc>
      </w:tr>
    </w:tbl>
    <w:p w14:paraId="56EA08F2" w14:textId="77777777" w:rsidR="00AE1B49" w:rsidRPr="00566526" w:rsidRDefault="00AE1B49" w:rsidP="00AE1B49">
      <w:pPr>
        <w:rPr>
          <w:b/>
          <w:bCs/>
        </w:rPr>
      </w:pPr>
    </w:p>
    <w:p w14:paraId="0DCE6BBE" w14:textId="75BE6005" w:rsidR="00604CF3" w:rsidRPr="00566526" w:rsidRDefault="00604CF3" w:rsidP="00DE0B95">
      <w:pPr>
        <w:pStyle w:val="ListParagraph"/>
        <w:numPr>
          <w:ilvl w:val="0"/>
          <w:numId w:val="7"/>
        </w:numPr>
        <w:spacing w:before="100" w:beforeAutospacing="1" w:after="60"/>
        <w:rPr>
          <w:rFonts w:ascii="Times" w:hAnsi="Times" w:cs="Calibri"/>
          <w:sz w:val="24"/>
        </w:rPr>
      </w:pPr>
      <w:r w:rsidRPr="00566526">
        <w:rPr>
          <w:rFonts w:ascii="Times" w:hAnsi="Times" w:cs="Calibri"/>
          <w:sz w:val="24"/>
        </w:rPr>
        <w:t>The color choices help to determine the uncertainty representing area in the visualization.</w:t>
      </w:r>
    </w:p>
    <w:tbl>
      <w:tblPr>
        <w:tblStyle w:val="TableGrid"/>
        <w:tblW w:w="0" w:type="auto"/>
        <w:tblLook w:val="04A0" w:firstRow="1" w:lastRow="0" w:firstColumn="1" w:lastColumn="0" w:noHBand="0" w:noVBand="1"/>
      </w:tblPr>
      <w:tblGrid>
        <w:gridCol w:w="1979"/>
        <w:gridCol w:w="1979"/>
        <w:gridCol w:w="1980"/>
        <w:gridCol w:w="1980"/>
        <w:gridCol w:w="1980"/>
      </w:tblGrid>
      <w:tr w:rsidR="00604CF3" w:rsidRPr="00566526" w14:paraId="025C8C5C" w14:textId="77777777" w:rsidTr="00060ECF">
        <w:tc>
          <w:tcPr>
            <w:tcW w:w="1979" w:type="dxa"/>
          </w:tcPr>
          <w:p w14:paraId="43081491" w14:textId="77777777" w:rsidR="00604CF3" w:rsidRPr="00566526" w:rsidRDefault="00604CF3" w:rsidP="00060ECF">
            <w:pPr>
              <w:jc w:val="center"/>
            </w:pPr>
            <w:r w:rsidRPr="00566526">
              <w:t>Strongly</w:t>
            </w:r>
          </w:p>
          <w:p w14:paraId="2809CF86" w14:textId="77777777" w:rsidR="00604CF3" w:rsidRPr="00566526" w:rsidRDefault="00604CF3" w:rsidP="00060ECF">
            <w:pPr>
              <w:jc w:val="center"/>
            </w:pPr>
            <w:r w:rsidRPr="00566526">
              <w:t>agree</w:t>
            </w:r>
          </w:p>
          <w:p w14:paraId="1B6B2126" w14:textId="77777777" w:rsidR="00604CF3" w:rsidRPr="00566526" w:rsidRDefault="00604CF3" w:rsidP="00060ECF">
            <w:pPr>
              <w:jc w:val="center"/>
              <w:rPr>
                <w:b/>
                <w:bCs/>
              </w:rPr>
            </w:pPr>
            <w:r w:rsidRPr="00566526">
              <w:rPr>
                <w:b/>
                <w:bCs/>
                <w:noProof/>
              </w:rPr>
              <mc:AlternateContent>
                <mc:Choice Requires="wpg">
                  <w:drawing>
                    <wp:anchor distT="0" distB="0" distL="114300" distR="114300" simplePos="0" relativeHeight="251694080" behindDoc="0" locked="0" layoutInCell="1" allowOverlap="1" wp14:anchorId="338163FD" wp14:editId="67386F74">
                      <wp:simplePos x="0" y="0"/>
                      <wp:positionH relativeFrom="column">
                        <wp:posOffset>403686</wp:posOffset>
                      </wp:positionH>
                      <wp:positionV relativeFrom="paragraph">
                        <wp:posOffset>96464</wp:posOffset>
                      </wp:positionV>
                      <wp:extent cx="5395615" cy="190389"/>
                      <wp:effectExtent l="0" t="0" r="14605" b="26035"/>
                      <wp:wrapNone/>
                      <wp:docPr id="56" name="Group 56"/>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7" name="Rectangle 5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A2A2A9" id="Group 56" o:spid="_x0000_s1026" style="position:absolute;margin-left:31.8pt;margin-top:7.6pt;width:424.85pt;height:15pt;z-index:2516940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DOn/gvNAwAArRgA&#13;&#10;AA4AAAAAAAAAAAAAAAAALgIAAGRycy9lMm9Eb2MueG1sUEsBAi0AFAAGAAgAAAAhABlOL2ziAAAA&#13;&#10;DQEAAA8AAAAAAAAAAAAAAAAAJwYAAGRycy9kb3ducmV2LnhtbFBLBQYAAAAABAAEAPMAAAA2BwAA&#13;&#10;AAA=&#13;&#10;">
                      <v:rect id="Rectangle 5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rect id="Rectangle 5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1PX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p6NT18kAAADg&#13;&#10;AAAADwAAAAAAAAAAAAAAAAAHAgAAZHJzL2Rvd25yZXYueG1sUEsFBgAAAAADAAMAtwAAAP0CAAAA&#13;&#10;AA==&#13;&#10;" filled="f" strokecolor="black [3213]" strokeweight="1pt">
                        <v:shadow on="t" type="perspective" color="black" origin=",.5" offset=".63889mm,0" matrix="655f,,,655f"/>
                      </v:rect>
                      <v:rect id="Rectangle 6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77E35DA2" w14:textId="77777777" w:rsidR="00604CF3" w:rsidRPr="00566526" w:rsidRDefault="00604CF3" w:rsidP="00060ECF">
            <w:pPr>
              <w:jc w:val="center"/>
            </w:pPr>
            <w:r w:rsidRPr="00566526">
              <w:t>Partially</w:t>
            </w:r>
          </w:p>
          <w:p w14:paraId="688BFDD8" w14:textId="77777777" w:rsidR="00604CF3" w:rsidRPr="00566526" w:rsidRDefault="00604CF3" w:rsidP="00060ECF">
            <w:pPr>
              <w:jc w:val="center"/>
              <w:rPr>
                <w:b/>
                <w:bCs/>
              </w:rPr>
            </w:pPr>
            <w:r w:rsidRPr="00566526">
              <w:t>agree</w:t>
            </w:r>
          </w:p>
        </w:tc>
        <w:tc>
          <w:tcPr>
            <w:tcW w:w="1980" w:type="dxa"/>
          </w:tcPr>
          <w:p w14:paraId="5D963A2F" w14:textId="77777777" w:rsidR="00604CF3" w:rsidRPr="00566526" w:rsidRDefault="00604CF3" w:rsidP="00060ECF">
            <w:pPr>
              <w:jc w:val="center"/>
            </w:pPr>
            <w:r w:rsidRPr="00566526">
              <w:t>Neither agree nor disagree</w:t>
            </w:r>
          </w:p>
        </w:tc>
        <w:tc>
          <w:tcPr>
            <w:tcW w:w="1980" w:type="dxa"/>
          </w:tcPr>
          <w:p w14:paraId="6742FA6F" w14:textId="77777777" w:rsidR="00604CF3" w:rsidRPr="00566526" w:rsidRDefault="00604CF3" w:rsidP="00060ECF">
            <w:pPr>
              <w:jc w:val="center"/>
            </w:pPr>
            <w:r w:rsidRPr="00566526">
              <w:t xml:space="preserve">Partially </w:t>
            </w:r>
          </w:p>
          <w:p w14:paraId="0F8E5A9B" w14:textId="77777777" w:rsidR="00604CF3" w:rsidRPr="00566526" w:rsidRDefault="00604CF3" w:rsidP="00060ECF">
            <w:pPr>
              <w:jc w:val="center"/>
            </w:pPr>
            <w:r w:rsidRPr="00566526">
              <w:t>disagree</w:t>
            </w:r>
          </w:p>
        </w:tc>
        <w:tc>
          <w:tcPr>
            <w:tcW w:w="1980" w:type="dxa"/>
          </w:tcPr>
          <w:p w14:paraId="63369D76" w14:textId="77777777" w:rsidR="00604CF3" w:rsidRPr="00566526" w:rsidRDefault="00604CF3" w:rsidP="00060ECF">
            <w:pPr>
              <w:jc w:val="center"/>
            </w:pPr>
            <w:r w:rsidRPr="00566526">
              <w:t xml:space="preserve">Strongly </w:t>
            </w:r>
          </w:p>
          <w:p w14:paraId="414397B3" w14:textId="77777777" w:rsidR="00604CF3" w:rsidRPr="00566526" w:rsidRDefault="00604CF3" w:rsidP="00060ECF">
            <w:pPr>
              <w:jc w:val="center"/>
            </w:pPr>
            <w:r w:rsidRPr="00566526">
              <w:t>disagree</w:t>
            </w:r>
          </w:p>
          <w:p w14:paraId="591F9414" w14:textId="77777777" w:rsidR="00604CF3" w:rsidRPr="00566526" w:rsidRDefault="00604CF3" w:rsidP="00060ECF">
            <w:pPr>
              <w:jc w:val="center"/>
              <w:rPr>
                <w:b/>
                <w:bCs/>
              </w:rPr>
            </w:pPr>
          </w:p>
          <w:p w14:paraId="2B80AC3E" w14:textId="77777777" w:rsidR="00604CF3" w:rsidRPr="00566526" w:rsidRDefault="00604CF3" w:rsidP="00060ECF">
            <w:pPr>
              <w:jc w:val="center"/>
              <w:rPr>
                <w:b/>
                <w:bCs/>
              </w:rPr>
            </w:pPr>
          </w:p>
        </w:tc>
      </w:tr>
    </w:tbl>
    <w:p w14:paraId="6B65FF9B" w14:textId="74316226" w:rsidR="00AE1B49" w:rsidRDefault="00AE1B49" w:rsidP="00AE1B49">
      <w:pPr>
        <w:rPr>
          <w:b/>
          <w:bCs/>
        </w:rPr>
      </w:pPr>
    </w:p>
    <w:p w14:paraId="258F3D19" w14:textId="148441DA" w:rsidR="0094564A" w:rsidDel="000C68B9" w:rsidRDefault="0094564A" w:rsidP="00AE1B49">
      <w:pPr>
        <w:rPr>
          <w:del w:id="731" w:author="Rashid Islam" w:date="2021-10-31T18:00:00Z"/>
          <w:b/>
          <w:bCs/>
        </w:rPr>
      </w:pPr>
    </w:p>
    <w:p w14:paraId="25366434" w14:textId="30DF0124" w:rsidR="0094564A" w:rsidRPr="00566526" w:rsidDel="000C68B9" w:rsidRDefault="0094564A" w:rsidP="00AE1B49">
      <w:pPr>
        <w:rPr>
          <w:del w:id="732" w:author="Rashid Islam" w:date="2021-10-31T18:00:00Z"/>
          <w:b/>
          <w:bCs/>
        </w:rPr>
      </w:pPr>
    </w:p>
    <w:p w14:paraId="35C9DF07" w14:textId="2B4ED90F" w:rsidR="00AF14D3" w:rsidRPr="00B813AF" w:rsidDel="000C68B9" w:rsidRDefault="00AF14D3" w:rsidP="00AF14D3">
      <w:pPr>
        <w:spacing w:before="100" w:beforeAutospacing="1" w:after="100" w:afterAutospacing="1"/>
        <w:rPr>
          <w:del w:id="733" w:author="Rashid Islam" w:date="2021-10-31T18:00:00Z"/>
          <w:rFonts w:ascii="Calibri" w:hAnsi="Calibri" w:cs="Calibri"/>
          <w:b/>
          <w:bCs/>
        </w:rPr>
      </w:pPr>
      <w:del w:id="734" w:author="Rashid Islam" w:date="2021-10-31T18:00:00Z">
        <w:r w:rsidRPr="00B813AF" w:rsidDel="000C68B9">
          <w:rPr>
            <w:rFonts w:ascii="Calibri" w:hAnsi="Calibri" w:cs="Calibri"/>
            <w:b/>
            <w:bCs/>
          </w:rPr>
          <w:delText>5</w:delText>
        </w:r>
        <w:r w:rsidRPr="00A06E78" w:rsidDel="000C68B9">
          <w:rPr>
            <w:rFonts w:ascii="Calibri" w:hAnsi="Calibri" w:cs="Calibri"/>
            <w:b/>
            <w:bCs/>
          </w:rPr>
          <w:delText>. Please provide any additional comments</w:delText>
        </w:r>
        <w:r w:rsidRPr="00B813AF" w:rsidDel="000C68B9">
          <w:rPr>
            <w:rFonts w:ascii="Calibri" w:hAnsi="Calibri" w:cs="Calibri"/>
            <w:b/>
            <w:bCs/>
          </w:rPr>
          <w:delText>/suggestions</w:delText>
        </w:r>
        <w:r w:rsidRPr="00A06E78" w:rsidDel="000C68B9">
          <w:rPr>
            <w:rFonts w:ascii="Calibri" w:hAnsi="Calibri" w:cs="Calibri"/>
            <w:b/>
            <w:bCs/>
          </w:rPr>
          <w:delText xml:space="preserve"> you wish the researchers to </w:delText>
        </w:r>
        <w:r w:rsidR="00D046FE" w:rsidDel="000C68B9">
          <w:rPr>
            <w:rFonts w:ascii="Calibri" w:hAnsi="Calibri" w:cs="Calibri"/>
            <w:b/>
            <w:bCs/>
          </w:rPr>
          <w:delText>inform regarding</w:delText>
        </w:r>
        <w:r w:rsidRPr="00B813AF" w:rsidDel="000C68B9">
          <w:rPr>
            <w:rFonts w:ascii="Calibri" w:hAnsi="Calibri" w:cs="Calibri"/>
            <w:b/>
            <w:bCs/>
          </w:rPr>
          <w:delText xml:space="preserve"> this section</w:delText>
        </w:r>
        <w:r w:rsidRPr="00A06E78" w:rsidDel="000C68B9">
          <w:rPr>
            <w:rFonts w:ascii="Calibri" w:hAnsi="Calibri" w:cs="Calibri"/>
            <w:b/>
            <w:bCs/>
          </w:rPr>
          <w:delText xml:space="preserve">. </w:delText>
        </w:r>
      </w:del>
    </w:p>
    <w:p w14:paraId="1C7DD06F" w14:textId="47AD097E" w:rsidR="00AF14D3" w:rsidDel="000C68B9" w:rsidRDefault="00AF14D3" w:rsidP="00AF14D3">
      <w:pPr>
        <w:spacing w:before="100" w:beforeAutospacing="1" w:after="100" w:afterAutospacing="1"/>
        <w:rPr>
          <w:del w:id="735" w:author="Rashid Islam" w:date="2021-10-31T18:00:00Z"/>
          <w:rFonts w:ascii="Calibri" w:hAnsi="Calibri" w:cs="Calibri"/>
        </w:rPr>
      </w:pPr>
      <w:del w:id="736" w:author="Rashid Islam" w:date="2021-10-31T18:00:00Z">
        <w:r w:rsidDel="000C68B9">
          <w:rPr>
            <w:rFonts w:ascii="Calibri" w:hAnsi="Calibri" w:cs="Calibri"/>
          </w:rPr>
          <w:delText>……………………………………….……………………………………….……………………………………….…………………………………</w:delText>
        </w:r>
      </w:del>
    </w:p>
    <w:p w14:paraId="21B1F157" w14:textId="66EEAFBA" w:rsidR="00AF14D3" w:rsidRPr="00A06E78" w:rsidDel="000C68B9" w:rsidRDefault="000C68B9" w:rsidP="00AF14D3">
      <w:pPr>
        <w:spacing w:before="100" w:beforeAutospacing="1" w:after="100" w:afterAutospacing="1"/>
        <w:rPr>
          <w:del w:id="737" w:author="Rashid Islam" w:date="2021-10-31T18:00:00Z"/>
        </w:rPr>
      </w:pPr>
      <w:del w:id="738" w:author="Rashid Islam" w:date="2021-10-31T18:00:00Z">
        <w:r w:rsidRPr="00271EF0" w:rsidDel="000C68B9">
          <w:rPr>
            <w:rFonts w:ascii="Times" w:hAnsi="Times"/>
            <w:noProof/>
          </w:rPr>
          <mc:AlternateContent>
            <mc:Choice Requires="wps">
              <w:drawing>
                <wp:anchor distT="0" distB="0" distL="114300" distR="114300" simplePos="0" relativeHeight="251767808" behindDoc="0" locked="0" layoutInCell="1" allowOverlap="1" wp14:anchorId="30F6638D" wp14:editId="7B18907A">
                  <wp:simplePos x="0" y="0"/>
                  <wp:positionH relativeFrom="column">
                    <wp:posOffset>153782</wp:posOffset>
                  </wp:positionH>
                  <wp:positionV relativeFrom="paragraph">
                    <wp:posOffset>181610</wp:posOffset>
                  </wp:positionV>
                  <wp:extent cx="2602523" cy="271306"/>
                  <wp:effectExtent l="0" t="0" r="1270" b="0"/>
                  <wp:wrapNone/>
                  <wp:docPr id="265" name="Text Box 265"/>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638D" id="Text Box 265" o:spid="_x0000_s1035" type="#_x0000_t202" style="position:absolute;margin-left:12.1pt;margin-top:14.3pt;width:204.9pt;height:21.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" fillcolor="white [3201]" stroked="f" strokeweight=".5pt">
                  <v:textbo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Del="000C68B9">
          <w:rPr>
            <w:rFonts w:ascii="Calibri" w:hAnsi="Calibri" w:cs="Calibri"/>
          </w:rPr>
          <w:delText>……………………………………….……………………………………….……………………………………….…………………………………</w:delText>
        </w:r>
      </w:del>
    </w:p>
    <w:p w14:paraId="5B98B658" w14:textId="1E992294" w:rsidR="0094564A" w:rsidRPr="00D3344F" w:rsidDel="000C68B9" w:rsidRDefault="00AF14D3" w:rsidP="00D3344F">
      <w:pPr>
        <w:spacing w:before="100" w:beforeAutospacing="1" w:after="100" w:afterAutospacing="1"/>
        <w:rPr>
          <w:del w:id="739" w:author="Rashid Islam" w:date="2021-10-31T18:00:00Z"/>
          <w:rFonts w:ascii="Calibri" w:hAnsi="Calibri" w:cs="Calibri"/>
        </w:rPr>
      </w:pPr>
      <w:del w:id="740" w:author="Rashid Islam" w:date="2021-10-31T18:00:00Z">
        <w:r w:rsidDel="000C68B9">
          <w:rPr>
            <w:rFonts w:ascii="Calibri" w:hAnsi="Calibri" w:cs="Calibri"/>
          </w:rPr>
          <w:delText>……………………………………….……………………………………….……………………………………….………………………………</w:delText>
        </w:r>
      </w:del>
    </w:p>
    <w:p w14:paraId="165B0CC0" w14:textId="77777777" w:rsidR="000C68B9" w:rsidRDefault="000C68B9" w:rsidP="00425E38">
      <w:pPr>
        <w:rPr>
          <w:ins w:id="741" w:author="Rashid Islam" w:date="2021-10-31T18:00:00Z"/>
          <w:rFonts w:ascii="Calibri" w:hAnsi="Calibri" w:cs="Calibri"/>
          <w:b/>
          <w:bCs/>
        </w:rPr>
      </w:pPr>
    </w:p>
    <w:p w14:paraId="5C12D11E" w14:textId="77777777" w:rsidR="000C68B9" w:rsidRDefault="000C68B9" w:rsidP="00425E38">
      <w:pPr>
        <w:rPr>
          <w:ins w:id="742" w:author="Rashid Islam" w:date="2021-10-31T18:00:00Z"/>
          <w:rFonts w:ascii="Calibri" w:hAnsi="Calibri" w:cs="Calibri"/>
          <w:b/>
          <w:bCs/>
        </w:rPr>
      </w:pPr>
    </w:p>
    <w:p w14:paraId="2495D2EF" w14:textId="77777777" w:rsidR="000C68B9" w:rsidRDefault="000C68B9" w:rsidP="00425E38">
      <w:pPr>
        <w:rPr>
          <w:ins w:id="743" w:author="Rashid Islam" w:date="2021-10-31T18:00:00Z"/>
          <w:rFonts w:ascii="Calibri" w:hAnsi="Calibri" w:cs="Calibri"/>
          <w:b/>
          <w:bCs/>
        </w:rPr>
      </w:pPr>
    </w:p>
    <w:p w14:paraId="22C45FF4" w14:textId="58ED59AB" w:rsidR="00FC61A1" w:rsidRPr="00D3344F" w:rsidRDefault="00FC61A1" w:rsidP="00425E38">
      <w:pPr>
        <w:rPr>
          <w:b/>
          <w:bCs/>
        </w:rPr>
      </w:pPr>
      <w:r w:rsidRPr="00604CF3">
        <w:rPr>
          <w:rFonts w:ascii="Times" w:hAnsi="Times"/>
          <w:b/>
          <w:bCs/>
          <w:sz w:val="28"/>
          <w:szCs w:val="28"/>
          <w:u w:val="single"/>
        </w:rPr>
        <w:t xml:space="preserve">VUWCA for </w:t>
      </w:r>
      <w:r>
        <w:rPr>
          <w:rFonts w:ascii="Times" w:hAnsi="Times"/>
          <w:b/>
          <w:bCs/>
          <w:sz w:val="28"/>
          <w:szCs w:val="28"/>
          <w:u w:val="single"/>
        </w:rPr>
        <w:t>three</w:t>
      </w:r>
      <w:r w:rsidRPr="00604CF3">
        <w:rPr>
          <w:rFonts w:ascii="Times" w:hAnsi="Times"/>
          <w:b/>
          <w:bCs/>
          <w:sz w:val="28"/>
          <w:szCs w:val="28"/>
          <w:u w:val="single"/>
        </w:rPr>
        <w:t xml:space="preserve"> Countr</w:t>
      </w:r>
      <w:r>
        <w:rPr>
          <w:rFonts w:ascii="Times" w:hAnsi="Times"/>
          <w:b/>
          <w:bCs/>
          <w:sz w:val="28"/>
          <w:szCs w:val="28"/>
          <w:u w:val="single"/>
        </w:rPr>
        <w:t>ies</w:t>
      </w:r>
    </w:p>
    <w:p w14:paraId="1F4AEAD3" w14:textId="52922B21" w:rsidR="00D25BAB" w:rsidRDefault="00404C97" w:rsidP="00404C97">
      <w:pPr>
        <w:jc w:val="center"/>
        <w:rPr>
          <w:b/>
          <w:bCs/>
        </w:rPr>
      </w:pPr>
      <w:r>
        <w:rPr>
          <w:b/>
          <w:bCs/>
          <w:noProof/>
        </w:rPr>
        <w:drawing>
          <wp:inline distT="0" distB="0" distL="0" distR="0" wp14:anchorId="4DFF162B" wp14:editId="786B8244">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stretch>
                      <a:fillRect/>
                    </a:stretch>
                  </pic:blipFill>
                  <pic:spPr>
                    <a:xfrm>
                      <a:off x="0" y="0"/>
                      <a:ext cx="6291580" cy="4521835"/>
                    </a:xfrm>
                    <a:prstGeom prst="rect">
                      <a:avLst/>
                    </a:prstGeom>
                    <a:ln>
                      <a:noFill/>
                    </a:ln>
                  </pic:spPr>
                </pic:pic>
              </a:graphicData>
            </a:graphic>
          </wp:inline>
        </w:drawing>
      </w:r>
    </w:p>
    <w:p w14:paraId="660B3844" w14:textId="578EA8BA" w:rsidR="00404C97" w:rsidRPr="005319D9" w:rsidRDefault="005319D9" w:rsidP="005319D9">
      <w:pPr>
        <w:jc w:val="center"/>
      </w:pPr>
      <w:r w:rsidRPr="005319D9">
        <w:t>Figure-3: Bubble chart with three countries</w:t>
      </w:r>
    </w:p>
    <w:p w14:paraId="3EB96706" w14:textId="77777777" w:rsidR="00B57BD2" w:rsidRDefault="00B57BD2" w:rsidP="00216B43">
      <w:pPr>
        <w:rPr>
          <w:b/>
          <w:bCs/>
        </w:rPr>
      </w:pPr>
    </w:p>
    <w:p w14:paraId="31E3F378" w14:textId="10EB40E9" w:rsidR="00404C97" w:rsidRPr="00B57BD2" w:rsidRDefault="00B57BD2" w:rsidP="00B6153D">
      <w:pPr>
        <w:jc w:val="both"/>
      </w:pPr>
      <w:r>
        <w:rPr>
          <w:b/>
          <w:bCs/>
        </w:rPr>
        <w:lastRenderedPageBreak/>
        <w:t xml:space="preserve">Description:  </w:t>
      </w:r>
      <w:r w:rsidRPr="00B57BD2">
        <w:t>This chart is drawn with</w:t>
      </w:r>
      <w:r>
        <w:t xml:space="preserve"> three countries only to gradually introduce the difference to the user. Since Figure-2 had only one country so there </w:t>
      </w:r>
      <w:r w:rsidR="00404B7F">
        <w:t>was</w:t>
      </w:r>
      <w:r>
        <w:t xml:space="preserve"> nothing to compare side by side but here in Figure-3 user can compare both uncertainty and number of infections count.</w:t>
      </w:r>
    </w:p>
    <w:p w14:paraId="3AE2AFA8" w14:textId="77777777" w:rsidR="002C3FC7" w:rsidRDefault="002C3FC7" w:rsidP="005319D9">
      <w:pPr>
        <w:pStyle w:val="NormalWeb"/>
        <w:rPr>
          <w:b/>
          <w:bCs/>
          <w:lang w:val="en-US"/>
        </w:rPr>
      </w:pPr>
    </w:p>
    <w:p w14:paraId="5E138904" w14:textId="1315ADB0" w:rsidR="005319D9" w:rsidRPr="00FF6D67" w:rsidRDefault="00AF14D3" w:rsidP="005319D9">
      <w:pPr>
        <w:pStyle w:val="NormalWeb"/>
        <w:rPr>
          <w:rFonts w:ascii="Times New Roman" w:eastAsia="Times New Roman" w:hAnsi="Times New Roman"/>
          <w:b/>
          <w:bCs/>
          <w:sz w:val="24"/>
          <w:lang w:eastAsia="en-GB"/>
        </w:rPr>
      </w:pPr>
      <w:r>
        <w:rPr>
          <w:b/>
          <w:bCs/>
          <w:lang w:val="en-US"/>
        </w:rPr>
        <w:t>6</w:t>
      </w:r>
      <w:r w:rsidR="005319D9" w:rsidRPr="00FF6D67">
        <w:rPr>
          <w:b/>
          <w:bCs/>
          <w:lang w:val="en-US"/>
        </w:rPr>
        <w:t xml:space="preserve">. </w:t>
      </w:r>
      <w:r w:rsidR="005319D9" w:rsidRPr="00FF6D67">
        <w:rPr>
          <w:rFonts w:ascii="Times" w:eastAsia="Times New Roman" w:hAnsi="Times" w:cs="Calibri"/>
          <w:b/>
          <w:bCs/>
          <w:sz w:val="24"/>
          <w:lang w:eastAsia="en-GB"/>
        </w:rPr>
        <w:t>Select the degree to which you agree or disagree with each of the following statements:</w:t>
      </w:r>
      <w:r w:rsidR="005319D9" w:rsidRPr="00FF6D67">
        <w:rPr>
          <w:rFonts w:ascii="Calibri" w:eastAsia="Times New Roman" w:hAnsi="Calibri" w:cs="Calibri"/>
          <w:b/>
          <w:bCs/>
          <w:sz w:val="24"/>
          <w:lang w:eastAsia="en-GB"/>
        </w:rPr>
        <w:t xml:space="preserve"> </w:t>
      </w:r>
    </w:p>
    <w:p w14:paraId="2E7C56DD" w14:textId="4A72446F" w:rsidR="005319D9" w:rsidRPr="00566526" w:rsidRDefault="005319D9"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Brazil</w:t>
      </w:r>
      <w:r w:rsidR="009D46FE" w:rsidRPr="00566526">
        <w:rPr>
          <w:rFonts w:ascii="Times" w:hAnsi="Times" w:cs="Calibri"/>
          <w:sz w:val="24"/>
        </w:rPr>
        <w:t xml:space="preserve"> </w:t>
      </w:r>
      <w:r w:rsidRPr="00566526">
        <w:rPr>
          <w:rFonts w:ascii="Times" w:hAnsi="Times" w:cs="Calibri"/>
          <w:sz w:val="24"/>
        </w:rPr>
        <w:t>(BRA) shows maximum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065B8AAA" w14:textId="77777777" w:rsidTr="00060ECF">
        <w:tc>
          <w:tcPr>
            <w:tcW w:w="1979" w:type="dxa"/>
          </w:tcPr>
          <w:p w14:paraId="731D3226" w14:textId="77777777" w:rsidR="005319D9" w:rsidRPr="00566526" w:rsidRDefault="005319D9" w:rsidP="00060ECF">
            <w:pPr>
              <w:jc w:val="center"/>
              <w:rPr>
                <w:rFonts w:ascii="Times" w:hAnsi="Times"/>
              </w:rPr>
            </w:pPr>
            <w:r w:rsidRPr="00566526">
              <w:rPr>
                <w:rFonts w:ascii="Times" w:hAnsi="Times"/>
              </w:rPr>
              <w:t>Strongly</w:t>
            </w:r>
          </w:p>
          <w:p w14:paraId="4219E227" w14:textId="77777777" w:rsidR="005319D9" w:rsidRPr="00566526" w:rsidRDefault="005319D9" w:rsidP="00060ECF">
            <w:pPr>
              <w:jc w:val="center"/>
              <w:rPr>
                <w:rFonts w:ascii="Times" w:hAnsi="Times"/>
              </w:rPr>
            </w:pPr>
            <w:r w:rsidRPr="00566526">
              <w:rPr>
                <w:rFonts w:ascii="Times" w:hAnsi="Times"/>
              </w:rPr>
              <w:t>agree</w:t>
            </w:r>
          </w:p>
          <w:p w14:paraId="7605BFDE" w14:textId="77777777" w:rsidR="005319D9" w:rsidRPr="00566526" w:rsidRDefault="005319D9" w:rsidP="00060ECF">
            <w:pPr>
              <w:jc w:val="center"/>
              <w:rPr>
                <w:rFonts w:ascii="Times" w:hAnsi="Times"/>
              </w:rPr>
            </w:pPr>
            <w:r w:rsidRPr="00566526">
              <w:rPr>
                <w:rFonts w:ascii="Times" w:hAnsi="Times"/>
                <w:noProof/>
              </w:rPr>
              <mc:AlternateContent>
                <mc:Choice Requires="wpg">
                  <w:drawing>
                    <wp:anchor distT="0" distB="0" distL="114300" distR="114300" simplePos="0" relativeHeight="251696128" behindDoc="0" locked="0" layoutInCell="1" allowOverlap="1" wp14:anchorId="00E3603F" wp14:editId="4F7164E9">
                      <wp:simplePos x="0" y="0"/>
                      <wp:positionH relativeFrom="column">
                        <wp:posOffset>403686</wp:posOffset>
                      </wp:positionH>
                      <wp:positionV relativeFrom="paragraph">
                        <wp:posOffset>96464</wp:posOffset>
                      </wp:positionV>
                      <wp:extent cx="5395615" cy="190389"/>
                      <wp:effectExtent l="0" t="0" r="14605" b="26035"/>
                      <wp:wrapNone/>
                      <wp:docPr id="63" name="Group 6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2D9F63" id="Group 63" o:spid="_x0000_s1026" style="position:absolute;margin-left:31.8pt;margin-top:7.6pt;width:424.85pt;height:15pt;z-index:2516961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9E8F59" w14:textId="77777777" w:rsidR="005319D9" w:rsidRPr="00566526" w:rsidRDefault="005319D9" w:rsidP="00060ECF">
            <w:pPr>
              <w:jc w:val="center"/>
              <w:rPr>
                <w:rFonts w:ascii="Times" w:hAnsi="Times"/>
              </w:rPr>
            </w:pPr>
            <w:r w:rsidRPr="00566526">
              <w:rPr>
                <w:rFonts w:ascii="Times" w:hAnsi="Times"/>
              </w:rPr>
              <w:t>Partially</w:t>
            </w:r>
          </w:p>
          <w:p w14:paraId="3EEE3228" w14:textId="77777777" w:rsidR="005319D9" w:rsidRPr="00566526" w:rsidRDefault="005319D9" w:rsidP="00060ECF">
            <w:pPr>
              <w:jc w:val="center"/>
              <w:rPr>
                <w:rFonts w:ascii="Times" w:hAnsi="Times"/>
              </w:rPr>
            </w:pPr>
            <w:r w:rsidRPr="00566526">
              <w:rPr>
                <w:rFonts w:ascii="Times" w:hAnsi="Times"/>
              </w:rPr>
              <w:t>agree</w:t>
            </w:r>
          </w:p>
        </w:tc>
        <w:tc>
          <w:tcPr>
            <w:tcW w:w="1980" w:type="dxa"/>
          </w:tcPr>
          <w:p w14:paraId="530706CA" w14:textId="77777777" w:rsidR="005319D9" w:rsidRPr="00566526" w:rsidRDefault="005319D9" w:rsidP="00060ECF">
            <w:pPr>
              <w:jc w:val="center"/>
              <w:rPr>
                <w:rFonts w:ascii="Times" w:hAnsi="Times"/>
              </w:rPr>
            </w:pPr>
            <w:r w:rsidRPr="00566526">
              <w:rPr>
                <w:rFonts w:ascii="Times" w:hAnsi="Times"/>
              </w:rPr>
              <w:t>Neither agree nor disagree</w:t>
            </w:r>
          </w:p>
        </w:tc>
        <w:tc>
          <w:tcPr>
            <w:tcW w:w="1980" w:type="dxa"/>
          </w:tcPr>
          <w:p w14:paraId="4F9C608D" w14:textId="77777777" w:rsidR="005319D9" w:rsidRPr="00566526" w:rsidRDefault="005319D9" w:rsidP="00060ECF">
            <w:pPr>
              <w:jc w:val="center"/>
              <w:rPr>
                <w:rFonts w:ascii="Times" w:hAnsi="Times"/>
              </w:rPr>
            </w:pPr>
            <w:r w:rsidRPr="00566526">
              <w:rPr>
                <w:rFonts w:ascii="Times" w:hAnsi="Times"/>
              </w:rPr>
              <w:t xml:space="preserve">Partially </w:t>
            </w:r>
          </w:p>
          <w:p w14:paraId="3D30F403" w14:textId="77777777" w:rsidR="005319D9" w:rsidRPr="00566526" w:rsidRDefault="005319D9" w:rsidP="00060ECF">
            <w:pPr>
              <w:jc w:val="center"/>
              <w:rPr>
                <w:rFonts w:ascii="Times" w:hAnsi="Times"/>
              </w:rPr>
            </w:pPr>
            <w:r w:rsidRPr="00566526">
              <w:rPr>
                <w:rFonts w:ascii="Times" w:hAnsi="Times"/>
              </w:rPr>
              <w:t>disagree</w:t>
            </w:r>
          </w:p>
        </w:tc>
        <w:tc>
          <w:tcPr>
            <w:tcW w:w="1980" w:type="dxa"/>
          </w:tcPr>
          <w:p w14:paraId="1A0DFB6C" w14:textId="77777777" w:rsidR="005319D9" w:rsidRPr="00566526" w:rsidRDefault="005319D9" w:rsidP="00060ECF">
            <w:pPr>
              <w:jc w:val="center"/>
              <w:rPr>
                <w:rFonts w:ascii="Times" w:hAnsi="Times"/>
              </w:rPr>
            </w:pPr>
            <w:r w:rsidRPr="00566526">
              <w:rPr>
                <w:rFonts w:ascii="Times" w:hAnsi="Times"/>
              </w:rPr>
              <w:t xml:space="preserve">Strongly </w:t>
            </w:r>
          </w:p>
          <w:p w14:paraId="25731A07" w14:textId="77777777" w:rsidR="005319D9" w:rsidRPr="00566526" w:rsidRDefault="005319D9" w:rsidP="00060ECF">
            <w:pPr>
              <w:jc w:val="center"/>
              <w:rPr>
                <w:rFonts w:ascii="Times" w:hAnsi="Times"/>
              </w:rPr>
            </w:pPr>
            <w:r w:rsidRPr="00566526">
              <w:rPr>
                <w:rFonts w:ascii="Times" w:hAnsi="Times"/>
              </w:rPr>
              <w:t>disagree</w:t>
            </w:r>
          </w:p>
          <w:p w14:paraId="4BBA566F" w14:textId="77777777" w:rsidR="005319D9" w:rsidRPr="00566526" w:rsidRDefault="005319D9" w:rsidP="00060ECF">
            <w:pPr>
              <w:jc w:val="center"/>
              <w:rPr>
                <w:rFonts w:ascii="Times" w:hAnsi="Times"/>
              </w:rPr>
            </w:pPr>
          </w:p>
          <w:p w14:paraId="4692BCA3" w14:textId="77777777" w:rsidR="005319D9" w:rsidRPr="00566526" w:rsidRDefault="005319D9" w:rsidP="00060ECF">
            <w:pPr>
              <w:jc w:val="center"/>
              <w:rPr>
                <w:rFonts w:ascii="Times" w:hAnsi="Times"/>
              </w:rPr>
            </w:pPr>
          </w:p>
        </w:tc>
      </w:tr>
    </w:tbl>
    <w:p w14:paraId="1EE4FB6A" w14:textId="77777777" w:rsidR="0094564A" w:rsidRPr="0094564A" w:rsidRDefault="0094564A" w:rsidP="0094564A">
      <w:pPr>
        <w:spacing w:before="100" w:beforeAutospacing="1" w:after="60"/>
        <w:rPr>
          <w:rFonts w:ascii="Times" w:hAnsi="Times" w:cs="Calibri"/>
        </w:rPr>
      </w:pPr>
    </w:p>
    <w:p w14:paraId="4AB6F22E" w14:textId="77777777" w:rsidR="0094564A" w:rsidRPr="0094564A" w:rsidRDefault="0094564A" w:rsidP="0094564A">
      <w:pPr>
        <w:spacing w:before="100" w:beforeAutospacing="1" w:after="60"/>
        <w:ind w:left="357"/>
        <w:rPr>
          <w:rFonts w:ascii="Times" w:hAnsi="Times" w:cs="Calibri"/>
        </w:rPr>
      </w:pPr>
    </w:p>
    <w:p w14:paraId="2A8A7B78" w14:textId="77777777" w:rsidR="0094564A" w:rsidRPr="0094564A" w:rsidRDefault="0094564A" w:rsidP="0094564A">
      <w:pPr>
        <w:spacing w:before="100" w:beforeAutospacing="1" w:after="60"/>
        <w:rPr>
          <w:rFonts w:ascii="Times" w:hAnsi="Times" w:cs="Calibri"/>
        </w:rPr>
      </w:pPr>
    </w:p>
    <w:p w14:paraId="29E26462" w14:textId="22C9DE30" w:rsidR="002C3FC7" w:rsidRPr="00566526" w:rsidRDefault="00E47F48" w:rsidP="00DE0B95">
      <w:pPr>
        <w:pStyle w:val="ListParagraph"/>
        <w:numPr>
          <w:ilvl w:val="0"/>
          <w:numId w:val="8"/>
        </w:numPr>
        <w:spacing w:before="100" w:beforeAutospacing="1" w:after="60"/>
        <w:ind w:left="714" w:hanging="357"/>
        <w:rPr>
          <w:rFonts w:ascii="Times" w:hAnsi="Times" w:cs="Calibri"/>
          <w:sz w:val="24"/>
        </w:rPr>
      </w:pPr>
      <w:del w:id="744" w:author="Rashid Islam" w:date="2021-10-31T18:00:00Z">
        <w:r w:rsidRPr="00271EF0" w:rsidDel="000C68B9">
          <w:rPr>
            <w:rFonts w:ascii="Times" w:hAnsi="Times"/>
            <w:noProof/>
          </w:rPr>
          <mc:AlternateContent>
            <mc:Choice Requires="wps">
              <w:drawing>
                <wp:anchor distT="0" distB="0" distL="114300" distR="114300" simplePos="0" relativeHeight="251769856" behindDoc="0" locked="0" layoutInCell="1" allowOverlap="1" wp14:anchorId="67E63CE3" wp14:editId="4C392260">
                  <wp:simplePos x="0" y="0"/>
                  <wp:positionH relativeFrom="column">
                    <wp:posOffset>-115533</wp:posOffset>
                  </wp:positionH>
                  <wp:positionV relativeFrom="paragraph">
                    <wp:posOffset>-574040</wp:posOffset>
                  </wp:positionV>
                  <wp:extent cx="2602523" cy="271306"/>
                  <wp:effectExtent l="0" t="0" r="1270" b="0"/>
                  <wp:wrapNone/>
                  <wp:docPr id="266" name="Text Box 26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63CE3" id="Text Box 266" o:spid="_x0000_s1036" type="#_x0000_t202" style="position:absolute;left:0;text-align:left;margin-left:-9.1pt;margin-top:-45.2pt;width:204.9pt;height:21.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" fillcolor="white [3201]" stroked="f" strokeweight=".5pt">
                  <v:textbo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2C3FC7" w:rsidRPr="00566526">
        <w:rPr>
          <w:rFonts w:ascii="Times" w:hAnsi="Times" w:cs="Calibri"/>
          <w:sz w:val="24"/>
        </w:rPr>
        <w:t xml:space="preserve">United States (USA) gets second </w:t>
      </w:r>
      <w:r w:rsidR="000C4DD5" w:rsidRPr="00566526">
        <w:rPr>
          <w:rFonts w:ascii="Times" w:hAnsi="Times" w:cs="Calibri"/>
          <w:sz w:val="24"/>
        </w:rPr>
        <w:t>maximum</w:t>
      </w:r>
      <w:r w:rsidR="002C3FC7" w:rsidRPr="00566526">
        <w:rPr>
          <w:rFonts w:ascii="Times" w:hAnsi="Times" w:cs="Calibri"/>
          <w:sz w:val="24"/>
        </w:rPr>
        <w:t xml:space="preserve">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269D6BB0" w14:textId="77777777" w:rsidTr="00060ECF">
        <w:tc>
          <w:tcPr>
            <w:tcW w:w="1979" w:type="dxa"/>
          </w:tcPr>
          <w:p w14:paraId="6D31BFFE" w14:textId="77777777" w:rsidR="002C3FC7" w:rsidRPr="00566526" w:rsidRDefault="002C3FC7" w:rsidP="00060ECF">
            <w:pPr>
              <w:jc w:val="center"/>
              <w:rPr>
                <w:rFonts w:ascii="Times" w:hAnsi="Times"/>
              </w:rPr>
            </w:pPr>
            <w:r w:rsidRPr="00566526">
              <w:rPr>
                <w:rFonts w:ascii="Times" w:hAnsi="Times"/>
              </w:rPr>
              <w:t>Strongly</w:t>
            </w:r>
          </w:p>
          <w:p w14:paraId="289F5C8D" w14:textId="77777777" w:rsidR="002C3FC7" w:rsidRPr="00566526" w:rsidRDefault="002C3FC7" w:rsidP="00060ECF">
            <w:pPr>
              <w:jc w:val="center"/>
              <w:rPr>
                <w:rFonts w:ascii="Times" w:hAnsi="Times"/>
              </w:rPr>
            </w:pPr>
            <w:r w:rsidRPr="00566526">
              <w:rPr>
                <w:rFonts w:ascii="Times" w:hAnsi="Times"/>
              </w:rPr>
              <w:t>agree</w:t>
            </w:r>
          </w:p>
          <w:p w14:paraId="04AE48A5" w14:textId="77777777" w:rsidR="002C3FC7" w:rsidRPr="00566526" w:rsidRDefault="002C3FC7"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0224" behindDoc="0" locked="0" layoutInCell="1" allowOverlap="1" wp14:anchorId="28812717" wp14:editId="46E88DA6">
                      <wp:simplePos x="0" y="0"/>
                      <wp:positionH relativeFrom="column">
                        <wp:posOffset>403686</wp:posOffset>
                      </wp:positionH>
                      <wp:positionV relativeFrom="paragraph">
                        <wp:posOffset>96464</wp:posOffset>
                      </wp:positionV>
                      <wp:extent cx="5395615" cy="190389"/>
                      <wp:effectExtent l="0" t="0" r="14605" b="26035"/>
                      <wp:wrapNone/>
                      <wp:docPr id="75" name="Group 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6" name="Rectangle 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582C33" id="Group 75" o:spid="_x0000_s1026" style="position:absolute;margin-left:31.8pt;margin-top:7.6pt;width:424.85pt;height:15pt;z-index:2517002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0R5+2MkDAACtGAAADgAA&#13;&#10;AAAAAAAAAAAAAAAuAgAAZHJzL2Uyb0RvYy54bWxQSwECLQAUAAYACAAAACEAGU4vbOIAAAANAQAA&#13;&#10;DwAAAAAAAAAAAAAAAAAjBgAAZHJzL2Rvd25yZXYueG1sUEsFBgAAAAAEAAQA8wAAADIHAAAAAA==&#13;&#10;">
                      <v:rect id="Rectangle 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rect>
                      <v:rect id="Rectangle 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rect>
                      <v:rect id="Rectangle 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" filled="f" strokecolor="black [3213]" strokeweight="1pt">
                        <v:shadow on="t" type="perspective" color="black" origin=",.5" offset=".63889mm,0" matrix="655f,,,655f"/>
                      </v:rect>
                      <v:rect id="Rectangle 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g+3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" filled="f" strokecolor="black [3213]" strokeweight="1pt">
                        <v:shadow on="t" type="perspective" color="black" origin=",.5" offset=".63889mm,0" matrix="655f,,,655f"/>
                      </v:rect>
                      <v:rect id="Rectangle 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D2596FE" w14:textId="77777777" w:rsidR="002C3FC7" w:rsidRPr="00566526" w:rsidRDefault="002C3FC7" w:rsidP="00060ECF">
            <w:pPr>
              <w:jc w:val="center"/>
              <w:rPr>
                <w:rFonts w:ascii="Times" w:hAnsi="Times"/>
              </w:rPr>
            </w:pPr>
            <w:r w:rsidRPr="00566526">
              <w:rPr>
                <w:rFonts w:ascii="Times" w:hAnsi="Times"/>
              </w:rPr>
              <w:t>Partially</w:t>
            </w:r>
          </w:p>
          <w:p w14:paraId="161E58D4" w14:textId="77777777" w:rsidR="002C3FC7" w:rsidRPr="00566526" w:rsidRDefault="002C3FC7" w:rsidP="00060ECF">
            <w:pPr>
              <w:jc w:val="center"/>
              <w:rPr>
                <w:rFonts w:ascii="Times" w:hAnsi="Times"/>
              </w:rPr>
            </w:pPr>
            <w:r w:rsidRPr="00566526">
              <w:rPr>
                <w:rFonts w:ascii="Times" w:hAnsi="Times"/>
              </w:rPr>
              <w:t>agree</w:t>
            </w:r>
          </w:p>
        </w:tc>
        <w:tc>
          <w:tcPr>
            <w:tcW w:w="1980" w:type="dxa"/>
          </w:tcPr>
          <w:p w14:paraId="25428C97" w14:textId="77777777" w:rsidR="002C3FC7" w:rsidRPr="00566526" w:rsidRDefault="002C3FC7" w:rsidP="00060ECF">
            <w:pPr>
              <w:jc w:val="center"/>
              <w:rPr>
                <w:rFonts w:ascii="Times" w:hAnsi="Times"/>
              </w:rPr>
            </w:pPr>
            <w:r w:rsidRPr="00566526">
              <w:rPr>
                <w:rFonts w:ascii="Times" w:hAnsi="Times"/>
              </w:rPr>
              <w:t>Neither agree nor disagree</w:t>
            </w:r>
          </w:p>
        </w:tc>
        <w:tc>
          <w:tcPr>
            <w:tcW w:w="1980" w:type="dxa"/>
          </w:tcPr>
          <w:p w14:paraId="051852F4" w14:textId="77777777" w:rsidR="002C3FC7" w:rsidRPr="00566526" w:rsidRDefault="002C3FC7" w:rsidP="00060ECF">
            <w:pPr>
              <w:jc w:val="center"/>
              <w:rPr>
                <w:rFonts w:ascii="Times" w:hAnsi="Times"/>
              </w:rPr>
            </w:pPr>
            <w:r w:rsidRPr="00566526">
              <w:rPr>
                <w:rFonts w:ascii="Times" w:hAnsi="Times"/>
              </w:rPr>
              <w:t xml:space="preserve">Partially </w:t>
            </w:r>
          </w:p>
          <w:p w14:paraId="113302CE" w14:textId="77777777" w:rsidR="002C3FC7" w:rsidRPr="00566526" w:rsidRDefault="002C3FC7" w:rsidP="00060ECF">
            <w:pPr>
              <w:jc w:val="center"/>
              <w:rPr>
                <w:rFonts w:ascii="Times" w:hAnsi="Times"/>
              </w:rPr>
            </w:pPr>
            <w:r w:rsidRPr="00566526">
              <w:rPr>
                <w:rFonts w:ascii="Times" w:hAnsi="Times"/>
              </w:rPr>
              <w:t>disagree</w:t>
            </w:r>
          </w:p>
        </w:tc>
        <w:tc>
          <w:tcPr>
            <w:tcW w:w="1980" w:type="dxa"/>
          </w:tcPr>
          <w:p w14:paraId="6CFF5A19" w14:textId="77777777" w:rsidR="002C3FC7" w:rsidRPr="00566526" w:rsidRDefault="002C3FC7" w:rsidP="00060ECF">
            <w:pPr>
              <w:jc w:val="center"/>
              <w:rPr>
                <w:rFonts w:ascii="Times" w:hAnsi="Times"/>
              </w:rPr>
            </w:pPr>
            <w:r w:rsidRPr="00566526">
              <w:rPr>
                <w:rFonts w:ascii="Times" w:hAnsi="Times"/>
              </w:rPr>
              <w:t xml:space="preserve">Strongly </w:t>
            </w:r>
          </w:p>
          <w:p w14:paraId="1B3052F1" w14:textId="77777777" w:rsidR="002C3FC7" w:rsidRPr="00566526" w:rsidRDefault="002C3FC7" w:rsidP="00060ECF">
            <w:pPr>
              <w:jc w:val="center"/>
              <w:rPr>
                <w:rFonts w:ascii="Times" w:hAnsi="Times"/>
              </w:rPr>
            </w:pPr>
            <w:r w:rsidRPr="00566526">
              <w:rPr>
                <w:rFonts w:ascii="Times" w:hAnsi="Times"/>
              </w:rPr>
              <w:t>disagree</w:t>
            </w:r>
          </w:p>
          <w:p w14:paraId="27EAA3B8" w14:textId="77777777" w:rsidR="002C3FC7" w:rsidRPr="00566526" w:rsidRDefault="002C3FC7" w:rsidP="00060ECF">
            <w:pPr>
              <w:jc w:val="center"/>
              <w:rPr>
                <w:rFonts w:ascii="Times" w:hAnsi="Times"/>
              </w:rPr>
            </w:pPr>
          </w:p>
          <w:p w14:paraId="6F979E36" w14:textId="77777777" w:rsidR="002C3FC7" w:rsidRPr="00566526" w:rsidRDefault="002C3FC7" w:rsidP="00060ECF">
            <w:pPr>
              <w:jc w:val="center"/>
              <w:rPr>
                <w:rFonts w:ascii="Times" w:hAnsi="Times"/>
              </w:rPr>
            </w:pPr>
          </w:p>
        </w:tc>
      </w:tr>
    </w:tbl>
    <w:p w14:paraId="34D47735" w14:textId="4A937A2E" w:rsidR="00404C97" w:rsidRPr="00566526" w:rsidRDefault="00404C97" w:rsidP="005319D9">
      <w:pPr>
        <w:rPr>
          <w:rFonts w:ascii="Times" w:hAnsi="Times"/>
        </w:rPr>
      </w:pPr>
    </w:p>
    <w:p w14:paraId="578C3E4B" w14:textId="0B0E5544" w:rsidR="005319D9" w:rsidRPr="00566526" w:rsidRDefault="00B57BD2"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India</w:t>
      </w:r>
      <w:r w:rsidR="004052DF" w:rsidRPr="00566526">
        <w:rPr>
          <w:rFonts w:ascii="Times" w:hAnsi="Times" w:cs="Calibri"/>
          <w:sz w:val="24"/>
        </w:rPr>
        <w:t xml:space="preserve"> </w:t>
      </w:r>
      <w:r w:rsidR="005319D9" w:rsidRPr="00566526">
        <w:rPr>
          <w:rFonts w:ascii="Times" w:hAnsi="Times" w:cs="Calibri"/>
          <w:sz w:val="24"/>
        </w:rPr>
        <w:t>(</w:t>
      </w:r>
      <w:r w:rsidRPr="00566526">
        <w:rPr>
          <w:rFonts w:ascii="Times" w:hAnsi="Times" w:cs="Calibri"/>
          <w:sz w:val="24"/>
        </w:rPr>
        <w:t>IND</w:t>
      </w:r>
      <w:r w:rsidR="005319D9" w:rsidRPr="00566526">
        <w:rPr>
          <w:rFonts w:ascii="Times" w:hAnsi="Times" w:cs="Calibri"/>
          <w:sz w:val="24"/>
        </w:rPr>
        <w:t xml:space="preserve">) </w:t>
      </w:r>
      <w:r w:rsidR="00404B7F" w:rsidRPr="00566526">
        <w:rPr>
          <w:rFonts w:ascii="Times" w:hAnsi="Times" w:cs="Calibri"/>
          <w:sz w:val="24"/>
        </w:rPr>
        <w:t>got</w:t>
      </w:r>
      <w:r w:rsidR="005319D9" w:rsidRPr="00566526">
        <w:rPr>
          <w:rFonts w:ascii="Times" w:hAnsi="Times" w:cs="Calibri"/>
          <w:sz w:val="24"/>
        </w:rPr>
        <w:t xml:space="preserve"> maximum </w:t>
      </w:r>
      <w:r w:rsidRPr="00566526">
        <w:rPr>
          <w:rFonts w:ascii="Times" w:hAnsi="Times" w:cs="Calibri"/>
          <w:sz w:val="24"/>
        </w:rPr>
        <w:t>number of infections</w:t>
      </w:r>
      <w:r w:rsidR="005319D9"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1CA9FBFE" w14:textId="77777777" w:rsidTr="00060ECF">
        <w:tc>
          <w:tcPr>
            <w:tcW w:w="1979" w:type="dxa"/>
          </w:tcPr>
          <w:p w14:paraId="3A3EB3A4" w14:textId="77777777" w:rsidR="005319D9" w:rsidRPr="00566526" w:rsidRDefault="005319D9" w:rsidP="00060ECF">
            <w:pPr>
              <w:jc w:val="center"/>
              <w:rPr>
                <w:rFonts w:ascii="Times" w:hAnsi="Times"/>
              </w:rPr>
            </w:pPr>
            <w:r w:rsidRPr="00566526">
              <w:rPr>
                <w:rFonts w:ascii="Times" w:hAnsi="Times"/>
              </w:rPr>
              <w:t>Strongly</w:t>
            </w:r>
          </w:p>
          <w:p w14:paraId="127E5FBD" w14:textId="77777777" w:rsidR="005319D9" w:rsidRPr="00566526" w:rsidRDefault="005319D9" w:rsidP="00060ECF">
            <w:pPr>
              <w:jc w:val="center"/>
              <w:rPr>
                <w:rFonts w:ascii="Times" w:hAnsi="Times"/>
              </w:rPr>
            </w:pPr>
            <w:r w:rsidRPr="00566526">
              <w:rPr>
                <w:rFonts w:ascii="Times" w:hAnsi="Times"/>
              </w:rPr>
              <w:t>agree</w:t>
            </w:r>
          </w:p>
          <w:p w14:paraId="152BA23D" w14:textId="77777777" w:rsidR="005319D9" w:rsidRPr="00566526" w:rsidRDefault="005319D9" w:rsidP="00060ECF">
            <w:pPr>
              <w:jc w:val="center"/>
              <w:rPr>
                <w:rFonts w:ascii="Times" w:hAnsi="Times"/>
              </w:rPr>
            </w:pPr>
            <w:r w:rsidRPr="00566526">
              <w:rPr>
                <w:rFonts w:ascii="Times" w:hAnsi="Times"/>
                <w:noProof/>
              </w:rPr>
              <mc:AlternateContent>
                <mc:Choice Requires="wpg">
                  <w:drawing>
                    <wp:anchor distT="0" distB="0" distL="114300" distR="114300" simplePos="0" relativeHeight="251698176" behindDoc="0" locked="0" layoutInCell="1" allowOverlap="1" wp14:anchorId="4E0616BE" wp14:editId="628EEBCD">
                      <wp:simplePos x="0" y="0"/>
                      <wp:positionH relativeFrom="column">
                        <wp:posOffset>403686</wp:posOffset>
                      </wp:positionH>
                      <wp:positionV relativeFrom="paragraph">
                        <wp:posOffset>96464</wp:posOffset>
                      </wp:positionV>
                      <wp:extent cx="5395615" cy="190389"/>
                      <wp:effectExtent l="0" t="0" r="14605" b="26035"/>
                      <wp:wrapNone/>
                      <wp:docPr id="69" name="Group 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0" name="Rectangle 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0D0A65" id="Group 69" o:spid="_x0000_s1026" style="position:absolute;margin-left:31.8pt;margin-top:7.6pt;width:424.85pt;height:15pt;z-index:2516981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AF6Pc2wgMAAK0YAAAOAAAAAAAAAAAA&#13;&#10;AAAAAC4CAABkcnMvZTJvRG9jLnhtbFBLAQItABQABgAIAAAAIQAZTi9s4gAAAA0BAAAPAAAAAAAA&#13;&#10;AAAAAAAAABwGAABkcnMvZG93bnJldi54bWxQSwUGAAAAAAQABADzAAAAKwcAAAAA&#13;&#10;">
                      <v:rect id="Rectangle 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rect id="Rectangle 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" filled="f" strokecolor="black [3213]" strokeweight="1pt">
                        <v:shadow on="t" type="perspective" color="black" origin=",.5" offset=".63889mm,0" matrix="655f,,,655f"/>
                      </v:rect>
                      <v:rect id="Rectangle 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3G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" filled="f" strokecolor="black [3213]" strokeweight="1pt">
                        <v:shadow on="t" type="perspective" color="black" origin=",.5" offset=".63889mm,0" matrix="655f,,,655f"/>
                      </v:rect>
                      <v:rect id="Rectangle 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rect>
                      <v:rect id="Rectangle 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5FBCA10" w14:textId="77777777" w:rsidR="005319D9" w:rsidRPr="00566526" w:rsidRDefault="005319D9" w:rsidP="00060ECF">
            <w:pPr>
              <w:jc w:val="center"/>
              <w:rPr>
                <w:rFonts w:ascii="Times" w:hAnsi="Times"/>
              </w:rPr>
            </w:pPr>
            <w:r w:rsidRPr="00566526">
              <w:rPr>
                <w:rFonts w:ascii="Times" w:hAnsi="Times"/>
              </w:rPr>
              <w:t>Partially</w:t>
            </w:r>
          </w:p>
          <w:p w14:paraId="6783A1B9" w14:textId="77777777" w:rsidR="005319D9" w:rsidRPr="00566526" w:rsidRDefault="005319D9" w:rsidP="00060ECF">
            <w:pPr>
              <w:jc w:val="center"/>
              <w:rPr>
                <w:rFonts w:ascii="Times" w:hAnsi="Times"/>
              </w:rPr>
            </w:pPr>
            <w:r w:rsidRPr="00566526">
              <w:rPr>
                <w:rFonts w:ascii="Times" w:hAnsi="Times"/>
              </w:rPr>
              <w:t>agree</w:t>
            </w:r>
          </w:p>
        </w:tc>
        <w:tc>
          <w:tcPr>
            <w:tcW w:w="1980" w:type="dxa"/>
          </w:tcPr>
          <w:p w14:paraId="3FE03536" w14:textId="77777777" w:rsidR="005319D9" w:rsidRPr="00566526" w:rsidRDefault="005319D9" w:rsidP="00060ECF">
            <w:pPr>
              <w:jc w:val="center"/>
              <w:rPr>
                <w:rFonts w:ascii="Times" w:hAnsi="Times"/>
              </w:rPr>
            </w:pPr>
            <w:r w:rsidRPr="00566526">
              <w:rPr>
                <w:rFonts w:ascii="Times" w:hAnsi="Times"/>
              </w:rPr>
              <w:t>Neither agree nor disagree</w:t>
            </w:r>
          </w:p>
        </w:tc>
        <w:tc>
          <w:tcPr>
            <w:tcW w:w="1980" w:type="dxa"/>
          </w:tcPr>
          <w:p w14:paraId="17662DE3" w14:textId="77777777" w:rsidR="005319D9" w:rsidRPr="00566526" w:rsidRDefault="005319D9" w:rsidP="00060ECF">
            <w:pPr>
              <w:jc w:val="center"/>
              <w:rPr>
                <w:rFonts w:ascii="Times" w:hAnsi="Times"/>
              </w:rPr>
            </w:pPr>
            <w:r w:rsidRPr="00566526">
              <w:rPr>
                <w:rFonts w:ascii="Times" w:hAnsi="Times"/>
              </w:rPr>
              <w:t xml:space="preserve">Partially </w:t>
            </w:r>
          </w:p>
          <w:p w14:paraId="45FB2C11" w14:textId="77777777" w:rsidR="005319D9" w:rsidRPr="00566526" w:rsidRDefault="005319D9" w:rsidP="00060ECF">
            <w:pPr>
              <w:jc w:val="center"/>
              <w:rPr>
                <w:rFonts w:ascii="Times" w:hAnsi="Times"/>
              </w:rPr>
            </w:pPr>
            <w:r w:rsidRPr="00566526">
              <w:rPr>
                <w:rFonts w:ascii="Times" w:hAnsi="Times"/>
              </w:rPr>
              <w:t>disagree</w:t>
            </w:r>
          </w:p>
        </w:tc>
        <w:tc>
          <w:tcPr>
            <w:tcW w:w="1980" w:type="dxa"/>
          </w:tcPr>
          <w:p w14:paraId="4FD65068" w14:textId="77777777" w:rsidR="005319D9" w:rsidRPr="00566526" w:rsidRDefault="005319D9" w:rsidP="00060ECF">
            <w:pPr>
              <w:jc w:val="center"/>
              <w:rPr>
                <w:rFonts w:ascii="Times" w:hAnsi="Times"/>
              </w:rPr>
            </w:pPr>
            <w:r w:rsidRPr="00566526">
              <w:rPr>
                <w:rFonts w:ascii="Times" w:hAnsi="Times"/>
              </w:rPr>
              <w:t xml:space="preserve">Strongly </w:t>
            </w:r>
          </w:p>
          <w:p w14:paraId="6BD78384" w14:textId="77777777" w:rsidR="005319D9" w:rsidRPr="00566526" w:rsidRDefault="005319D9" w:rsidP="00060ECF">
            <w:pPr>
              <w:jc w:val="center"/>
              <w:rPr>
                <w:rFonts w:ascii="Times" w:hAnsi="Times"/>
              </w:rPr>
            </w:pPr>
            <w:r w:rsidRPr="00566526">
              <w:rPr>
                <w:rFonts w:ascii="Times" w:hAnsi="Times"/>
              </w:rPr>
              <w:t>disagree</w:t>
            </w:r>
          </w:p>
          <w:p w14:paraId="45DD41B5" w14:textId="77777777" w:rsidR="005319D9" w:rsidRPr="00566526" w:rsidRDefault="005319D9" w:rsidP="00060ECF">
            <w:pPr>
              <w:jc w:val="center"/>
              <w:rPr>
                <w:rFonts w:ascii="Times" w:hAnsi="Times"/>
              </w:rPr>
            </w:pPr>
          </w:p>
          <w:p w14:paraId="542EA62D" w14:textId="77777777" w:rsidR="005319D9" w:rsidRPr="00566526" w:rsidRDefault="005319D9" w:rsidP="00060ECF">
            <w:pPr>
              <w:jc w:val="center"/>
              <w:rPr>
                <w:rFonts w:ascii="Times" w:hAnsi="Times"/>
              </w:rPr>
            </w:pPr>
          </w:p>
        </w:tc>
      </w:tr>
    </w:tbl>
    <w:p w14:paraId="40350B7A" w14:textId="77777777" w:rsidR="005319D9" w:rsidRPr="00566526" w:rsidRDefault="005319D9" w:rsidP="005319D9">
      <w:pPr>
        <w:rPr>
          <w:rFonts w:ascii="Times" w:hAnsi="Times"/>
        </w:rPr>
      </w:pPr>
    </w:p>
    <w:p w14:paraId="5E616615" w14:textId="71D3C86A" w:rsidR="002C3FC7" w:rsidRPr="00566526" w:rsidRDefault="002C3FC7"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Brazil (BRA) has second maximum number of infections.</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393B88EF" w14:textId="77777777" w:rsidTr="00060ECF">
        <w:tc>
          <w:tcPr>
            <w:tcW w:w="1979" w:type="dxa"/>
          </w:tcPr>
          <w:p w14:paraId="59960C91" w14:textId="77777777" w:rsidR="002C3FC7" w:rsidRPr="00566526" w:rsidRDefault="002C3FC7" w:rsidP="00060ECF">
            <w:pPr>
              <w:jc w:val="center"/>
              <w:rPr>
                <w:rFonts w:ascii="Times" w:hAnsi="Times"/>
              </w:rPr>
            </w:pPr>
            <w:r w:rsidRPr="00566526">
              <w:rPr>
                <w:rFonts w:ascii="Times" w:hAnsi="Times"/>
              </w:rPr>
              <w:t>Strongly</w:t>
            </w:r>
          </w:p>
          <w:p w14:paraId="6C6D07D1" w14:textId="77777777" w:rsidR="002C3FC7" w:rsidRPr="00566526" w:rsidRDefault="002C3FC7" w:rsidP="00060ECF">
            <w:pPr>
              <w:jc w:val="center"/>
              <w:rPr>
                <w:rFonts w:ascii="Times" w:hAnsi="Times"/>
              </w:rPr>
            </w:pPr>
            <w:r w:rsidRPr="00566526">
              <w:rPr>
                <w:rFonts w:ascii="Times" w:hAnsi="Times"/>
              </w:rPr>
              <w:t>agree</w:t>
            </w:r>
          </w:p>
          <w:p w14:paraId="2DD1C168" w14:textId="77777777" w:rsidR="002C3FC7" w:rsidRPr="00566526" w:rsidRDefault="002C3FC7"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2272" behindDoc="0" locked="0" layoutInCell="1" allowOverlap="1" wp14:anchorId="3C010208" wp14:editId="1FF8F0CA">
                      <wp:simplePos x="0" y="0"/>
                      <wp:positionH relativeFrom="column">
                        <wp:posOffset>403686</wp:posOffset>
                      </wp:positionH>
                      <wp:positionV relativeFrom="paragraph">
                        <wp:posOffset>96464</wp:posOffset>
                      </wp:positionV>
                      <wp:extent cx="5395615" cy="190389"/>
                      <wp:effectExtent l="0" t="0" r="14605" b="26035"/>
                      <wp:wrapNone/>
                      <wp:docPr id="81" name="Group 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2" name="Rectangle 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239AD2" id="Group 81" o:spid="_x0000_s1026" style="position:absolute;margin-left:31.8pt;margin-top:7.6pt;width:424.85pt;height:15pt;z-index:2517022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oz35bQDAACtGAAADgAAAAAAAAAAAAAAAAAuAgAAZHJzL2Uy&#13;&#10;b0RvYy54bWxQSwECLQAUAAYACAAAACEAGU4vbOIAAAANAQAADwAAAAAAAAAAAAAAAAAOBgAAZHJz&#13;&#10;L2Rvd25yZXYueG1sUEsFBgAAAAAEAAQA8wAAAB0HAAAAAA==&#13;&#10;">
                      <v:rect id="Rectangle 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" filled="f" strokecolor="black [3213]" strokeweight="1pt">
                        <v:shadow on="t" type="perspective" color="black" origin=",.5" offset=".63889mm,0" matrix="655f,,,655f"/>
                      </v:rect>
                      <v:rect id="Rectangle 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0h6yQAAAOAAAAAPAAAAZHJzL2Rvd25yZXYueG1sRI/dagIx&#13;&#10;FITvC32HcAre1WwV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uCtIeskAAADg&#13;&#10;AAAADwAAAAAAAAAAAAAAAAAHAgAAZHJzL2Rvd25yZXYueG1sUEsFBgAAAAADAAMAtwAAAP0CAAAA&#13;&#10;AA==&#13;&#10;" filled="f" strokecolor="black [3213]" strokeweight="1pt">
                        <v:shadow on="t" type="perspective" color="black" origin=",.5" offset=".63889mm,0" matrix="655f,,,655f"/>
                      </v:rect>
                      <v:rect id="Rectangle 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AOyQAAAOAAAAAPAAAAZHJzL2Rvd25yZXYueG1sRI/dagIx&#13;&#10;FITvC32HcAre1WxF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N8LQDskAAADg&#13;&#10;AAAADwAAAAAAAAAAAAAAAAAHAgAAZHJzL2Rvd25yZXYueG1sUEsFBgAAAAADAAMAtwAAAP0CAAAA&#13;&#10;AA==&#13;&#10;" filled="f" strokecolor="black [3213]" strokeweight="1pt">
                        <v:shadow on="t" type="perspective" color="black" origin=",.5" offset=".63889mm,0" matrix="655f,,,655f"/>
                      </v:rect>
                      <v:rect id="Rectangle 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nWVyQAAAOAAAAAPAAAAZHJzL2Rvd25yZXYueG1sRI/dagIx&#13;&#10;FITvC32HcAre1WwFRV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WI51lckAAADg&#13;&#10;AAAADwAAAAAAAAAAAAAAAAAHAgAAZHJzL2Rvd25yZXYueG1sUEsFBgAAAAADAAMAtwAAAP0CAAAA&#13;&#10;AA==&#13;&#10;" filled="f" strokecolor="black [3213]" strokeweight="1pt">
                        <v:shadow on="t" type="perspective" color="black" origin=",.5" offset=".63889mm,0" matrix="655f,,,655f"/>
                      </v:rect>
                      <v:rect id="Rectangle 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2F57C95" w14:textId="77777777" w:rsidR="002C3FC7" w:rsidRPr="00566526" w:rsidRDefault="002C3FC7" w:rsidP="00060ECF">
            <w:pPr>
              <w:jc w:val="center"/>
              <w:rPr>
                <w:rFonts w:ascii="Times" w:hAnsi="Times"/>
              </w:rPr>
            </w:pPr>
            <w:r w:rsidRPr="00566526">
              <w:rPr>
                <w:rFonts w:ascii="Times" w:hAnsi="Times"/>
              </w:rPr>
              <w:t>Partially</w:t>
            </w:r>
          </w:p>
          <w:p w14:paraId="7EB95D1B" w14:textId="77777777" w:rsidR="002C3FC7" w:rsidRPr="00566526" w:rsidRDefault="002C3FC7" w:rsidP="00060ECF">
            <w:pPr>
              <w:jc w:val="center"/>
              <w:rPr>
                <w:rFonts w:ascii="Times" w:hAnsi="Times"/>
              </w:rPr>
            </w:pPr>
            <w:r w:rsidRPr="00566526">
              <w:rPr>
                <w:rFonts w:ascii="Times" w:hAnsi="Times"/>
              </w:rPr>
              <w:t>agree</w:t>
            </w:r>
          </w:p>
        </w:tc>
        <w:tc>
          <w:tcPr>
            <w:tcW w:w="1980" w:type="dxa"/>
          </w:tcPr>
          <w:p w14:paraId="2835D41D" w14:textId="77777777" w:rsidR="002C3FC7" w:rsidRPr="00566526" w:rsidRDefault="002C3FC7" w:rsidP="00060ECF">
            <w:pPr>
              <w:jc w:val="center"/>
              <w:rPr>
                <w:rFonts w:ascii="Times" w:hAnsi="Times"/>
              </w:rPr>
            </w:pPr>
            <w:r w:rsidRPr="00566526">
              <w:rPr>
                <w:rFonts w:ascii="Times" w:hAnsi="Times"/>
              </w:rPr>
              <w:t>Neither agree nor disagree</w:t>
            </w:r>
          </w:p>
        </w:tc>
        <w:tc>
          <w:tcPr>
            <w:tcW w:w="1980" w:type="dxa"/>
          </w:tcPr>
          <w:p w14:paraId="34172764" w14:textId="77777777" w:rsidR="002C3FC7" w:rsidRPr="00566526" w:rsidRDefault="002C3FC7" w:rsidP="00060ECF">
            <w:pPr>
              <w:jc w:val="center"/>
              <w:rPr>
                <w:rFonts w:ascii="Times" w:hAnsi="Times"/>
              </w:rPr>
            </w:pPr>
            <w:r w:rsidRPr="00566526">
              <w:rPr>
                <w:rFonts w:ascii="Times" w:hAnsi="Times"/>
              </w:rPr>
              <w:t xml:space="preserve">Partially </w:t>
            </w:r>
          </w:p>
          <w:p w14:paraId="774EEC69" w14:textId="77777777" w:rsidR="002C3FC7" w:rsidRPr="00566526" w:rsidRDefault="002C3FC7" w:rsidP="00060ECF">
            <w:pPr>
              <w:jc w:val="center"/>
              <w:rPr>
                <w:rFonts w:ascii="Times" w:hAnsi="Times"/>
              </w:rPr>
            </w:pPr>
            <w:r w:rsidRPr="00566526">
              <w:rPr>
                <w:rFonts w:ascii="Times" w:hAnsi="Times"/>
              </w:rPr>
              <w:t>disagree</w:t>
            </w:r>
          </w:p>
        </w:tc>
        <w:tc>
          <w:tcPr>
            <w:tcW w:w="1980" w:type="dxa"/>
          </w:tcPr>
          <w:p w14:paraId="29D0641E" w14:textId="77777777" w:rsidR="002C3FC7" w:rsidRPr="00566526" w:rsidRDefault="002C3FC7" w:rsidP="00060ECF">
            <w:pPr>
              <w:jc w:val="center"/>
              <w:rPr>
                <w:rFonts w:ascii="Times" w:hAnsi="Times"/>
              </w:rPr>
            </w:pPr>
            <w:r w:rsidRPr="00566526">
              <w:rPr>
                <w:rFonts w:ascii="Times" w:hAnsi="Times"/>
              </w:rPr>
              <w:t xml:space="preserve">Strongly </w:t>
            </w:r>
          </w:p>
          <w:p w14:paraId="3A9DA2FF" w14:textId="77777777" w:rsidR="002C3FC7" w:rsidRPr="00566526" w:rsidRDefault="002C3FC7" w:rsidP="00060ECF">
            <w:pPr>
              <w:jc w:val="center"/>
              <w:rPr>
                <w:rFonts w:ascii="Times" w:hAnsi="Times"/>
              </w:rPr>
            </w:pPr>
            <w:r w:rsidRPr="00566526">
              <w:rPr>
                <w:rFonts w:ascii="Times" w:hAnsi="Times"/>
              </w:rPr>
              <w:t>disagree</w:t>
            </w:r>
          </w:p>
          <w:p w14:paraId="4C82F125" w14:textId="77777777" w:rsidR="002C3FC7" w:rsidRPr="00566526" w:rsidRDefault="002C3FC7" w:rsidP="00060ECF">
            <w:pPr>
              <w:jc w:val="center"/>
              <w:rPr>
                <w:rFonts w:ascii="Times" w:hAnsi="Times"/>
              </w:rPr>
            </w:pPr>
          </w:p>
          <w:p w14:paraId="5669F07B" w14:textId="77777777" w:rsidR="002C3FC7" w:rsidRPr="00566526" w:rsidRDefault="002C3FC7" w:rsidP="00060ECF">
            <w:pPr>
              <w:jc w:val="center"/>
              <w:rPr>
                <w:rFonts w:ascii="Times" w:hAnsi="Times"/>
              </w:rPr>
            </w:pPr>
          </w:p>
        </w:tc>
      </w:tr>
    </w:tbl>
    <w:p w14:paraId="16C325C2" w14:textId="69C05C31" w:rsidR="005319D9" w:rsidRPr="00566526" w:rsidRDefault="005319D9" w:rsidP="00404C97">
      <w:pPr>
        <w:jc w:val="center"/>
        <w:rPr>
          <w:rFonts w:ascii="Times" w:hAnsi="Times"/>
        </w:rPr>
      </w:pPr>
    </w:p>
    <w:p w14:paraId="269D6A3A" w14:textId="30EA2C8A" w:rsidR="002C3FC7" w:rsidRPr="00566526" w:rsidRDefault="002C3FC7"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 xml:space="preserve">Based on Figure-3 uncertainty is irrelevant to the </w:t>
      </w:r>
      <w:r w:rsidR="009D2FAE" w:rsidRPr="00566526">
        <w:rPr>
          <w:rFonts w:ascii="Times" w:hAnsi="Times" w:cs="Calibri"/>
          <w:sz w:val="24"/>
        </w:rPr>
        <w:t xml:space="preserve">number </w:t>
      </w:r>
      <w:r w:rsidRPr="00566526">
        <w:rPr>
          <w:rFonts w:ascii="Times" w:hAnsi="Times" w:cs="Calibri"/>
          <w:sz w:val="24"/>
        </w:rPr>
        <w:t>of infections</w:t>
      </w:r>
      <w:r w:rsidR="009D2FAE" w:rsidRPr="00566526">
        <w:rPr>
          <w:rFonts w:ascii="Times" w:hAnsi="Times" w:cs="Calibri"/>
          <w:sz w:val="24"/>
        </w:rPr>
        <w:t xml:space="preserve"> because India has maximum count but not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141E31FA" w14:textId="77777777" w:rsidTr="00060ECF">
        <w:tc>
          <w:tcPr>
            <w:tcW w:w="1979" w:type="dxa"/>
          </w:tcPr>
          <w:p w14:paraId="0000F922" w14:textId="77777777" w:rsidR="002C3FC7" w:rsidRPr="00566526" w:rsidRDefault="002C3FC7" w:rsidP="00060ECF">
            <w:pPr>
              <w:jc w:val="center"/>
              <w:rPr>
                <w:rFonts w:ascii="Times" w:hAnsi="Times"/>
              </w:rPr>
            </w:pPr>
            <w:r w:rsidRPr="00566526">
              <w:rPr>
                <w:rFonts w:ascii="Times" w:hAnsi="Times"/>
              </w:rPr>
              <w:t>Strongly</w:t>
            </w:r>
          </w:p>
          <w:p w14:paraId="40623A75" w14:textId="77777777" w:rsidR="002C3FC7" w:rsidRPr="00566526" w:rsidRDefault="002C3FC7" w:rsidP="00060ECF">
            <w:pPr>
              <w:jc w:val="center"/>
              <w:rPr>
                <w:rFonts w:ascii="Times" w:hAnsi="Times"/>
              </w:rPr>
            </w:pPr>
            <w:r w:rsidRPr="00566526">
              <w:rPr>
                <w:rFonts w:ascii="Times" w:hAnsi="Times"/>
              </w:rPr>
              <w:t>agree</w:t>
            </w:r>
          </w:p>
          <w:p w14:paraId="136981AF" w14:textId="77777777" w:rsidR="002C3FC7" w:rsidRPr="00566526" w:rsidRDefault="002C3FC7"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4320" behindDoc="0" locked="0" layoutInCell="1" allowOverlap="1" wp14:anchorId="657008AD" wp14:editId="2C3A3CA4">
                      <wp:simplePos x="0" y="0"/>
                      <wp:positionH relativeFrom="column">
                        <wp:posOffset>403686</wp:posOffset>
                      </wp:positionH>
                      <wp:positionV relativeFrom="paragraph">
                        <wp:posOffset>96464</wp:posOffset>
                      </wp:positionV>
                      <wp:extent cx="5395615" cy="190389"/>
                      <wp:effectExtent l="0" t="0" r="14605" b="26035"/>
                      <wp:wrapNone/>
                      <wp:docPr id="87" name="Group 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8" name="Rectangle 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ECD0139" id="Group 87" o:spid="_x0000_s1026" style="position:absolute;margin-left:31.8pt;margin-top:7.6pt;width:424.85pt;height:15pt;z-index:2517043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N2+v28wDAACtGAAA&#13;&#10;DgAAAAAAAAAAAAAAAAAuAgAAZHJzL2Uyb0RvYy54bWxQSwECLQAUAAYACAAAACEAGU4vbOIAAAAN&#13;&#10;AQAADwAAAAAAAAAAAAAAAAAmBgAAZHJzL2Rvd25yZXYueG1sUEsFBgAAAAAEAAQA8wAAADUHAAAA&#13;&#10;AA==&#13;&#10;">
                      <v:rect id="Rectangle 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" filled="f" strokecolor="black [3213]" strokeweight="1pt">
                        <v:shadow on="t" type="perspective" color="black" origin=",.5" offset=".63889mm,0" matrix="655f,,,655f"/>
                      </v:rect>
                      <v:rect id="Rectangle 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" filled="f" strokecolor="black [3213]" strokeweight="1pt">
                        <v:shadow on="t" type="perspective" color="black" origin=",.5" offset=".63889mm,0" matrix="655f,,,655f"/>
                      </v:rect>
                      <v:rect id="Rectangle 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" filled="f" strokecolor="black [3213]" strokeweight="1pt">
                        <v:shadow on="t" type="perspective" color="black" origin=",.5" offset=".63889mm,0" matrix="655f,,,655f"/>
                      </v:rect>
                      <v:rect id="Rectangle 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" filled="f" strokecolor="black [3213]" strokeweight="1pt">
                        <v:shadow on="t" type="perspective" color="black" origin=",.5" offset=".63889mm,0" matrix="655f,,,655f"/>
                      </v:rect>
                      <v:rect id="Rectangle 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ns8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UMevA4FM+AHN8BAAD//wMAUEsBAi0AFAAGAAgAAAAhANvh9svuAAAAhQEAABMAAAAA&#13;&#10;AAAAAAAAAAAAAAAAAFtDb250ZW50X1R5cGVzXS54bWxQSwECLQAUAAYACAAAACEAWvQsW78AAAAV&#13;&#10;AQAACwAAAAAAAAAAAAAAAAAfAQAAX3JlbHMvLnJlbHNQSwECLQAUAAYACAAAACEAUr57P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1A0DC7B" w14:textId="77777777" w:rsidR="002C3FC7" w:rsidRPr="00566526" w:rsidRDefault="002C3FC7" w:rsidP="00060ECF">
            <w:pPr>
              <w:jc w:val="center"/>
              <w:rPr>
                <w:rFonts w:ascii="Times" w:hAnsi="Times"/>
              </w:rPr>
            </w:pPr>
            <w:r w:rsidRPr="00566526">
              <w:rPr>
                <w:rFonts w:ascii="Times" w:hAnsi="Times"/>
              </w:rPr>
              <w:t>Partially</w:t>
            </w:r>
          </w:p>
          <w:p w14:paraId="23374695" w14:textId="77777777" w:rsidR="002C3FC7" w:rsidRPr="00566526" w:rsidRDefault="002C3FC7" w:rsidP="00060ECF">
            <w:pPr>
              <w:jc w:val="center"/>
              <w:rPr>
                <w:rFonts w:ascii="Times" w:hAnsi="Times"/>
              </w:rPr>
            </w:pPr>
            <w:r w:rsidRPr="00566526">
              <w:rPr>
                <w:rFonts w:ascii="Times" w:hAnsi="Times"/>
              </w:rPr>
              <w:t>agree</w:t>
            </w:r>
          </w:p>
        </w:tc>
        <w:tc>
          <w:tcPr>
            <w:tcW w:w="1980" w:type="dxa"/>
          </w:tcPr>
          <w:p w14:paraId="1A9B8B30" w14:textId="77777777" w:rsidR="002C3FC7" w:rsidRPr="00566526" w:rsidRDefault="002C3FC7" w:rsidP="00060ECF">
            <w:pPr>
              <w:jc w:val="center"/>
              <w:rPr>
                <w:rFonts w:ascii="Times" w:hAnsi="Times"/>
              </w:rPr>
            </w:pPr>
            <w:r w:rsidRPr="00566526">
              <w:rPr>
                <w:rFonts w:ascii="Times" w:hAnsi="Times"/>
              </w:rPr>
              <w:t>Neither agree nor disagree</w:t>
            </w:r>
          </w:p>
        </w:tc>
        <w:tc>
          <w:tcPr>
            <w:tcW w:w="1980" w:type="dxa"/>
          </w:tcPr>
          <w:p w14:paraId="5C3767BC" w14:textId="77777777" w:rsidR="002C3FC7" w:rsidRPr="00566526" w:rsidRDefault="002C3FC7" w:rsidP="00060ECF">
            <w:pPr>
              <w:jc w:val="center"/>
              <w:rPr>
                <w:rFonts w:ascii="Times" w:hAnsi="Times"/>
              </w:rPr>
            </w:pPr>
            <w:r w:rsidRPr="00566526">
              <w:rPr>
                <w:rFonts w:ascii="Times" w:hAnsi="Times"/>
              </w:rPr>
              <w:t xml:space="preserve">Partially </w:t>
            </w:r>
          </w:p>
          <w:p w14:paraId="54937315" w14:textId="77777777" w:rsidR="002C3FC7" w:rsidRPr="00566526" w:rsidRDefault="002C3FC7" w:rsidP="00060ECF">
            <w:pPr>
              <w:jc w:val="center"/>
              <w:rPr>
                <w:rFonts w:ascii="Times" w:hAnsi="Times"/>
              </w:rPr>
            </w:pPr>
            <w:r w:rsidRPr="00566526">
              <w:rPr>
                <w:rFonts w:ascii="Times" w:hAnsi="Times"/>
              </w:rPr>
              <w:t>disagree</w:t>
            </w:r>
          </w:p>
        </w:tc>
        <w:tc>
          <w:tcPr>
            <w:tcW w:w="1980" w:type="dxa"/>
          </w:tcPr>
          <w:p w14:paraId="37B2DA06" w14:textId="77777777" w:rsidR="002C3FC7" w:rsidRPr="00566526" w:rsidRDefault="002C3FC7" w:rsidP="00060ECF">
            <w:pPr>
              <w:jc w:val="center"/>
              <w:rPr>
                <w:rFonts w:ascii="Times" w:hAnsi="Times"/>
              </w:rPr>
            </w:pPr>
            <w:r w:rsidRPr="00566526">
              <w:rPr>
                <w:rFonts w:ascii="Times" w:hAnsi="Times"/>
              </w:rPr>
              <w:t xml:space="preserve">Strongly </w:t>
            </w:r>
          </w:p>
          <w:p w14:paraId="6362F982" w14:textId="77777777" w:rsidR="002C3FC7" w:rsidRPr="00566526" w:rsidRDefault="002C3FC7" w:rsidP="00060ECF">
            <w:pPr>
              <w:jc w:val="center"/>
              <w:rPr>
                <w:rFonts w:ascii="Times" w:hAnsi="Times"/>
              </w:rPr>
            </w:pPr>
            <w:r w:rsidRPr="00566526">
              <w:rPr>
                <w:rFonts w:ascii="Times" w:hAnsi="Times"/>
              </w:rPr>
              <w:t>disagree</w:t>
            </w:r>
          </w:p>
          <w:p w14:paraId="670AEE8E" w14:textId="77777777" w:rsidR="002C3FC7" w:rsidRPr="00566526" w:rsidRDefault="002C3FC7" w:rsidP="00060ECF">
            <w:pPr>
              <w:jc w:val="center"/>
              <w:rPr>
                <w:rFonts w:ascii="Times" w:hAnsi="Times"/>
              </w:rPr>
            </w:pPr>
          </w:p>
          <w:p w14:paraId="296EA0DE" w14:textId="77777777" w:rsidR="002C3FC7" w:rsidRPr="00566526" w:rsidRDefault="002C3FC7" w:rsidP="00060ECF">
            <w:pPr>
              <w:jc w:val="center"/>
              <w:rPr>
                <w:rFonts w:ascii="Times" w:hAnsi="Times"/>
              </w:rPr>
            </w:pPr>
          </w:p>
        </w:tc>
      </w:tr>
    </w:tbl>
    <w:p w14:paraId="139DC50E" w14:textId="6EEE7B34" w:rsidR="002C3FC7" w:rsidRPr="00566526" w:rsidDel="000C68B9" w:rsidRDefault="002C3FC7" w:rsidP="00404C97">
      <w:pPr>
        <w:jc w:val="center"/>
        <w:rPr>
          <w:del w:id="745" w:author="Rashid Islam" w:date="2021-10-31T18:01:00Z"/>
          <w:rFonts w:ascii="Times" w:hAnsi="Times"/>
        </w:rPr>
      </w:pPr>
    </w:p>
    <w:p w14:paraId="6C53A777" w14:textId="62591126" w:rsidR="002C3FC7" w:rsidDel="000C68B9" w:rsidRDefault="002C3FC7" w:rsidP="00AF14D3">
      <w:pPr>
        <w:rPr>
          <w:del w:id="746" w:author="Rashid Islam" w:date="2021-10-31T18:00:00Z"/>
          <w:b/>
          <w:bCs/>
        </w:rPr>
      </w:pPr>
    </w:p>
    <w:p w14:paraId="79D60BE7" w14:textId="2687251E" w:rsidR="00AF14D3" w:rsidRPr="00B813AF" w:rsidDel="000C68B9" w:rsidRDefault="00AF14D3" w:rsidP="00AF14D3">
      <w:pPr>
        <w:spacing w:before="100" w:beforeAutospacing="1" w:after="100" w:afterAutospacing="1"/>
        <w:rPr>
          <w:del w:id="747" w:author="Rashid Islam" w:date="2021-10-31T18:00:00Z"/>
          <w:rFonts w:ascii="Calibri" w:hAnsi="Calibri" w:cs="Calibri"/>
          <w:b/>
          <w:bCs/>
        </w:rPr>
      </w:pPr>
      <w:del w:id="748" w:author="Rashid Islam" w:date="2021-10-31T18:00:00Z">
        <w:r w:rsidRPr="00B813AF" w:rsidDel="000C68B9">
          <w:rPr>
            <w:rFonts w:ascii="Calibri" w:hAnsi="Calibri" w:cs="Calibri"/>
            <w:b/>
            <w:bCs/>
          </w:rPr>
          <w:delText>7</w:delText>
        </w:r>
        <w:r w:rsidRPr="00A06E78" w:rsidDel="000C68B9">
          <w:rPr>
            <w:rFonts w:ascii="Calibri" w:hAnsi="Calibri" w:cs="Calibri"/>
            <w:b/>
            <w:bCs/>
          </w:rPr>
          <w:delText>. Please provide any additional comments</w:delText>
        </w:r>
        <w:r w:rsidRPr="00B813AF" w:rsidDel="000C68B9">
          <w:rPr>
            <w:rFonts w:ascii="Calibri" w:hAnsi="Calibri" w:cs="Calibri"/>
            <w:b/>
            <w:bCs/>
          </w:rPr>
          <w:delText>/suggestions</w:delText>
        </w:r>
        <w:r w:rsidRPr="00A06E78" w:rsidDel="000C68B9">
          <w:rPr>
            <w:rFonts w:ascii="Calibri" w:hAnsi="Calibri" w:cs="Calibri"/>
            <w:b/>
            <w:bCs/>
          </w:rPr>
          <w:delText xml:space="preserve"> you wish the researchers to </w:delText>
        </w:r>
        <w:r w:rsidR="00D046FE" w:rsidDel="000C68B9">
          <w:rPr>
            <w:rFonts w:ascii="Calibri" w:hAnsi="Calibri" w:cs="Calibri"/>
            <w:b/>
            <w:bCs/>
          </w:rPr>
          <w:delText>inform regarding</w:delText>
        </w:r>
        <w:r w:rsidRPr="00B813AF" w:rsidDel="000C68B9">
          <w:rPr>
            <w:rFonts w:ascii="Calibri" w:hAnsi="Calibri" w:cs="Calibri"/>
            <w:b/>
            <w:bCs/>
          </w:rPr>
          <w:delText xml:space="preserve"> this section</w:delText>
        </w:r>
        <w:r w:rsidRPr="00A06E78" w:rsidDel="000C68B9">
          <w:rPr>
            <w:rFonts w:ascii="Calibri" w:hAnsi="Calibri" w:cs="Calibri"/>
            <w:b/>
            <w:bCs/>
          </w:rPr>
          <w:delText xml:space="preserve">. </w:delText>
        </w:r>
      </w:del>
    </w:p>
    <w:p w14:paraId="23939721" w14:textId="24608FEE" w:rsidR="00AF14D3" w:rsidDel="000C68B9" w:rsidRDefault="00AF14D3" w:rsidP="00AF14D3">
      <w:pPr>
        <w:spacing w:before="100" w:beforeAutospacing="1" w:after="100" w:afterAutospacing="1"/>
        <w:rPr>
          <w:del w:id="749" w:author="Rashid Islam" w:date="2021-10-31T18:00:00Z"/>
          <w:rFonts w:ascii="Calibri" w:hAnsi="Calibri" w:cs="Calibri"/>
        </w:rPr>
      </w:pPr>
      <w:del w:id="750" w:author="Rashid Islam" w:date="2021-10-31T18:00:00Z">
        <w:r w:rsidDel="000C68B9">
          <w:rPr>
            <w:rFonts w:ascii="Calibri" w:hAnsi="Calibri" w:cs="Calibri"/>
          </w:rPr>
          <w:delText>……………………………………….……………………………………….……………………………………….…………………………………</w:delText>
        </w:r>
      </w:del>
    </w:p>
    <w:p w14:paraId="70198A5A" w14:textId="36A2D9F4" w:rsidR="00AF14D3" w:rsidRPr="00A06E78" w:rsidDel="000C68B9" w:rsidRDefault="00AF14D3" w:rsidP="00AF14D3">
      <w:pPr>
        <w:spacing w:before="100" w:beforeAutospacing="1" w:after="100" w:afterAutospacing="1"/>
        <w:rPr>
          <w:del w:id="751" w:author="Rashid Islam" w:date="2021-10-31T18:00:00Z"/>
        </w:rPr>
      </w:pPr>
      <w:del w:id="752" w:author="Rashid Islam" w:date="2021-10-31T18:00:00Z">
        <w:r w:rsidDel="000C68B9">
          <w:rPr>
            <w:rFonts w:ascii="Calibri" w:hAnsi="Calibri" w:cs="Calibri"/>
          </w:rPr>
          <w:delText>……………………………………….……………………………………….……………………………………….…………………………………</w:delText>
        </w:r>
      </w:del>
    </w:p>
    <w:p w14:paraId="1EDD95D5" w14:textId="2090252F" w:rsidR="00AF14D3" w:rsidRPr="00A06E78" w:rsidRDefault="00AF14D3" w:rsidP="00AF14D3">
      <w:pPr>
        <w:spacing w:before="100" w:beforeAutospacing="1" w:after="100" w:afterAutospacing="1"/>
      </w:pPr>
      <w:del w:id="753" w:author="Rashid Islam" w:date="2021-10-31T18:00:00Z">
        <w:r w:rsidDel="000C68B9">
          <w:rPr>
            <w:rFonts w:ascii="Calibri" w:hAnsi="Calibri" w:cs="Calibri"/>
          </w:rPr>
          <w:delText>……………………………………….……………………………………….……………………………………….…………………………………</w:delText>
        </w:r>
      </w:del>
    </w:p>
    <w:p w14:paraId="70FC3EAC" w14:textId="17FD4BDE" w:rsidR="002C3FC7" w:rsidDel="000C68B9" w:rsidRDefault="002C3FC7" w:rsidP="00AF14D3">
      <w:pPr>
        <w:rPr>
          <w:del w:id="754" w:author="Rashid Islam" w:date="2021-10-31T18:01:00Z"/>
          <w:b/>
          <w:bCs/>
        </w:rPr>
      </w:pPr>
    </w:p>
    <w:p w14:paraId="6B542F08" w14:textId="179D2644" w:rsidR="002C3FC7" w:rsidDel="000C68B9" w:rsidRDefault="002C3FC7" w:rsidP="00404C97">
      <w:pPr>
        <w:jc w:val="center"/>
        <w:rPr>
          <w:del w:id="755" w:author="Rashid Islam" w:date="2021-10-31T18:01:00Z"/>
          <w:b/>
          <w:bCs/>
        </w:rPr>
      </w:pPr>
    </w:p>
    <w:p w14:paraId="02D1C8F6" w14:textId="45173911" w:rsidR="002C3FC7" w:rsidDel="000C68B9" w:rsidRDefault="002C3FC7" w:rsidP="00404C97">
      <w:pPr>
        <w:jc w:val="center"/>
        <w:rPr>
          <w:del w:id="756" w:author="Rashid Islam" w:date="2021-10-31T18:01:00Z"/>
          <w:b/>
          <w:bCs/>
        </w:rPr>
      </w:pPr>
    </w:p>
    <w:p w14:paraId="26F527C2" w14:textId="2602FB25" w:rsidR="002C3FC7" w:rsidDel="000C68B9" w:rsidRDefault="002C3FC7" w:rsidP="00404C97">
      <w:pPr>
        <w:jc w:val="center"/>
        <w:rPr>
          <w:del w:id="757" w:author="Rashid Islam" w:date="2021-10-31T18:01:00Z"/>
          <w:b/>
          <w:bCs/>
        </w:rPr>
      </w:pPr>
    </w:p>
    <w:p w14:paraId="5B6980B9" w14:textId="797C2194" w:rsidR="002C3FC7" w:rsidDel="000C68B9" w:rsidRDefault="002C3FC7" w:rsidP="00404C97">
      <w:pPr>
        <w:jc w:val="center"/>
        <w:rPr>
          <w:del w:id="758" w:author="Rashid Islam" w:date="2021-10-31T18:01:00Z"/>
          <w:b/>
          <w:bCs/>
        </w:rPr>
      </w:pPr>
    </w:p>
    <w:p w14:paraId="2A212BF2" w14:textId="559F9C15" w:rsidR="002C3FC7" w:rsidRDefault="002C3FC7">
      <w:pPr>
        <w:rPr>
          <w:b/>
          <w:bCs/>
        </w:rPr>
        <w:pPrChange w:id="759" w:author="Rashid Islam" w:date="2021-10-31T18:01:00Z">
          <w:pPr>
            <w:jc w:val="center"/>
          </w:pPr>
        </w:pPrChange>
      </w:pPr>
    </w:p>
    <w:p w14:paraId="3BEE994A" w14:textId="77777777" w:rsidR="00B813AF" w:rsidRDefault="00B813AF" w:rsidP="002C3FC7">
      <w:pPr>
        <w:rPr>
          <w:b/>
          <w:bCs/>
        </w:rPr>
      </w:pPr>
    </w:p>
    <w:p w14:paraId="3BDC212E" w14:textId="54EF30BF" w:rsidR="002C3FC7" w:rsidRPr="00DF4F2F" w:rsidRDefault="00E47F48" w:rsidP="00DF4F2F">
      <w:pPr>
        <w:rPr>
          <w:rFonts w:ascii="Times" w:hAnsi="Times"/>
          <w:b/>
          <w:bCs/>
          <w:sz w:val="28"/>
          <w:szCs w:val="28"/>
          <w:u w:val="single"/>
        </w:rPr>
      </w:pPr>
      <w:del w:id="760" w:author="Rashid Islam" w:date="2021-10-31T18:01:00Z">
        <w:r w:rsidRPr="00271EF0" w:rsidDel="000C68B9">
          <w:rPr>
            <w:rFonts w:ascii="Times" w:hAnsi="Times"/>
            <w:noProof/>
          </w:rPr>
          <mc:AlternateContent>
            <mc:Choice Requires="wps">
              <w:drawing>
                <wp:anchor distT="0" distB="0" distL="114300" distR="114300" simplePos="0" relativeHeight="251771904" behindDoc="0" locked="0" layoutInCell="1" allowOverlap="1" wp14:anchorId="27CD91FF" wp14:editId="51352F73">
                  <wp:simplePos x="0" y="0"/>
                  <wp:positionH relativeFrom="column">
                    <wp:posOffset>-115532</wp:posOffset>
                  </wp:positionH>
                  <wp:positionV relativeFrom="paragraph">
                    <wp:posOffset>-574040</wp:posOffset>
                  </wp:positionV>
                  <wp:extent cx="2602523" cy="271306"/>
                  <wp:effectExtent l="0" t="0" r="1270" b="0"/>
                  <wp:wrapNone/>
                  <wp:docPr id="267" name="Text Box 26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91FF" id="Text Box 267" o:spid="_x0000_s1037" type="#_x0000_t202" style="position:absolute;margin-left:-9.1pt;margin-top:-45.2pt;width:204.9pt;height:21.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" fillcolor="white [3201]" stroked="f" strokeweight=".5pt">
                  <v:textbo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2C3FC7" w:rsidRPr="00604CF3">
        <w:rPr>
          <w:rFonts w:ascii="Times" w:hAnsi="Times"/>
          <w:b/>
          <w:bCs/>
          <w:sz w:val="28"/>
          <w:szCs w:val="28"/>
          <w:u w:val="single"/>
        </w:rPr>
        <w:t xml:space="preserve">VUWCA for </w:t>
      </w:r>
      <w:r w:rsidR="002C3FC7">
        <w:rPr>
          <w:rFonts w:ascii="Times" w:hAnsi="Times"/>
          <w:b/>
          <w:bCs/>
          <w:sz w:val="28"/>
          <w:szCs w:val="28"/>
          <w:u w:val="single"/>
        </w:rPr>
        <w:t>Ten</w:t>
      </w:r>
      <w:r w:rsidR="002C3FC7" w:rsidRPr="00604CF3">
        <w:rPr>
          <w:rFonts w:ascii="Times" w:hAnsi="Times"/>
          <w:b/>
          <w:bCs/>
          <w:sz w:val="28"/>
          <w:szCs w:val="28"/>
          <w:u w:val="single"/>
        </w:rPr>
        <w:t xml:space="preserve"> Countr</w:t>
      </w:r>
      <w:r w:rsidR="002C3FC7">
        <w:rPr>
          <w:rFonts w:ascii="Times" w:hAnsi="Times"/>
          <w:b/>
          <w:bCs/>
          <w:sz w:val="28"/>
          <w:szCs w:val="28"/>
          <w:u w:val="single"/>
        </w:rPr>
        <w:t>ies</w:t>
      </w:r>
    </w:p>
    <w:p w14:paraId="0BD11AC2" w14:textId="4AB5541E" w:rsidR="00404C97" w:rsidRDefault="005319D9" w:rsidP="00216B43">
      <w:pPr>
        <w:rPr>
          <w:b/>
          <w:bCs/>
        </w:rPr>
      </w:pPr>
      <w:r>
        <w:rPr>
          <w:b/>
          <w:bCs/>
          <w:noProof/>
        </w:rPr>
        <w:drawing>
          <wp:inline distT="0" distB="0" distL="0" distR="0" wp14:anchorId="79F7967D" wp14:editId="006A40BF">
            <wp:extent cx="6291580" cy="6099175"/>
            <wp:effectExtent l="0" t="0" r="0" b="0"/>
            <wp:docPr id="62" name="Picture 6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ubble chart&#10;&#10;Description automatically generated"/>
                    <pic:cNvPicPr/>
                  </pic:nvPicPr>
                  <pic:blipFill>
                    <a:blip r:embed="rId43"/>
                    <a:stretch>
                      <a:fillRect/>
                    </a:stretch>
                  </pic:blipFill>
                  <pic:spPr>
                    <a:xfrm>
                      <a:off x="0" y="0"/>
                      <a:ext cx="6291580" cy="6099175"/>
                    </a:xfrm>
                    <a:prstGeom prst="rect">
                      <a:avLst/>
                    </a:prstGeom>
                    <a:ln>
                      <a:noFill/>
                    </a:ln>
                  </pic:spPr>
                </pic:pic>
              </a:graphicData>
            </a:graphic>
          </wp:inline>
        </w:drawing>
      </w:r>
    </w:p>
    <w:p w14:paraId="2968CCEE" w14:textId="09F738E7" w:rsidR="00DF0E70" w:rsidRDefault="00DF0E70" w:rsidP="00DF0E70">
      <w:pPr>
        <w:jc w:val="center"/>
      </w:pPr>
      <w:r w:rsidRPr="00DF0E70">
        <w:t>Figure-4: Bubble chart with ten countries</w:t>
      </w:r>
    </w:p>
    <w:p w14:paraId="64B33D14" w14:textId="77777777" w:rsidR="00DF0E70" w:rsidRDefault="00DF0E70" w:rsidP="00DF0E70">
      <w:pPr>
        <w:rPr>
          <w:b/>
          <w:bCs/>
        </w:rPr>
      </w:pPr>
    </w:p>
    <w:p w14:paraId="6C4EA173" w14:textId="4AEA2E36" w:rsidR="00DF0E70" w:rsidRDefault="00DF0E70" w:rsidP="00DF0E70">
      <w:r>
        <w:rPr>
          <w:b/>
          <w:bCs/>
        </w:rPr>
        <w:t xml:space="preserve">Description:  </w:t>
      </w:r>
      <w:r w:rsidRPr="00DF0E70">
        <w:t>This is an extended version of Figure-3 where we have used data for 10 countries.</w:t>
      </w:r>
      <w:r w:rsidR="005D17CA">
        <w:t xml:space="preserve"> </w:t>
      </w:r>
      <w:r w:rsidR="009175A1">
        <w:t xml:space="preserve">All three countries from the earlier </w:t>
      </w:r>
      <w:r w:rsidR="00E97C96">
        <w:t>F</w:t>
      </w:r>
      <w:r w:rsidR="009175A1">
        <w:t>igure</w:t>
      </w:r>
      <w:r w:rsidR="00E97C96">
        <w:t>-3</w:t>
      </w:r>
      <w:r w:rsidR="009175A1">
        <w:t xml:space="preserve"> are also here but the order of uncertainties </w:t>
      </w:r>
      <w:r w:rsidR="00E97C96">
        <w:t xml:space="preserve">has been </w:t>
      </w:r>
      <w:r w:rsidR="009175A1">
        <w:t xml:space="preserve">changed </w:t>
      </w:r>
      <w:r w:rsidR="00E97C96">
        <w:t>and</w:t>
      </w:r>
      <w:r w:rsidR="009175A1">
        <w:t xml:space="preserve"> that is </w:t>
      </w:r>
      <w:r w:rsidR="00A65705">
        <w:t>especially</w:t>
      </w:r>
      <w:r w:rsidR="009175A1">
        <w:t xml:space="preserve"> noticeable here.</w:t>
      </w:r>
    </w:p>
    <w:p w14:paraId="3759B9C1" w14:textId="77777777" w:rsidR="00B32F07" w:rsidDel="00642DB8" w:rsidRDefault="00B32F07" w:rsidP="00A65705">
      <w:pPr>
        <w:pStyle w:val="NormalWeb"/>
        <w:rPr>
          <w:del w:id="761" w:author="Rashid Islam" w:date="2021-10-31T18:02:00Z"/>
          <w:b/>
          <w:bCs/>
          <w:lang w:val="en-US"/>
        </w:rPr>
      </w:pPr>
    </w:p>
    <w:p w14:paraId="675B2C09" w14:textId="77777777" w:rsidR="00B32F07" w:rsidDel="00642DB8" w:rsidRDefault="00B32F07" w:rsidP="00A65705">
      <w:pPr>
        <w:pStyle w:val="NormalWeb"/>
        <w:rPr>
          <w:del w:id="762" w:author="Rashid Islam" w:date="2021-10-31T18:02:00Z"/>
          <w:b/>
          <w:bCs/>
          <w:lang w:val="en-US"/>
        </w:rPr>
      </w:pPr>
    </w:p>
    <w:p w14:paraId="1EE44A81" w14:textId="77777777" w:rsidR="00B32F07" w:rsidRDefault="00B32F07" w:rsidP="00A65705">
      <w:pPr>
        <w:pStyle w:val="NormalWeb"/>
        <w:rPr>
          <w:b/>
          <w:bCs/>
          <w:lang w:val="en-US"/>
        </w:rPr>
      </w:pPr>
    </w:p>
    <w:p w14:paraId="7D368349" w14:textId="6A547B5E" w:rsidR="00A65705" w:rsidRPr="00FF6D67" w:rsidRDefault="00E47F48" w:rsidP="00A65705">
      <w:pPr>
        <w:pStyle w:val="NormalWeb"/>
        <w:rPr>
          <w:rFonts w:ascii="Times New Roman" w:eastAsia="Times New Roman" w:hAnsi="Times New Roman"/>
          <w:b/>
          <w:bCs/>
          <w:sz w:val="24"/>
          <w:lang w:eastAsia="en-GB"/>
        </w:rPr>
      </w:pPr>
      <w:del w:id="763" w:author="Rashid Islam" w:date="2021-10-31T18:02:00Z">
        <w:r w:rsidRPr="00271EF0" w:rsidDel="00642DB8">
          <w:rPr>
            <w:rFonts w:ascii="Times" w:hAnsi="Times"/>
            <w:noProof/>
          </w:rPr>
          <w:lastRenderedPageBreak/>
          <mc:AlternateContent>
            <mc:Choice Requires="wps">
              <w:drawing>
                <wp:anchor distT="0" distB="0" distL="114300" distR="114300" simplePos="0" relativeHeight="251773952" behindDoc="0" locked="0" layoutInCell="1" allowOverlap="1" wp14:anchorId="101682DC" wp14:editId="07429D6E">
                  <wp:simplePos x="0" y="0"/>
                  <wp:positionH relativeFrom="column">
                    <wp:posOffset>-106568</wp:posOffset>
                  </wp:positionH>
                  <wp:positionV relativeFrom="paragraph">
                    <wp:posOffset>-574040</wp:posOffset>
                  </wp:positionV>
                  <wp:extent cx="2602523" cy="271306"/>
                  <wp:effectExtent l="0" t="0" r="1270" b="0"/>
                  <wp:wrapNone/>
                  <wp:docPr id="268" name="Text Box 268"/>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682DC" id="Text Box 268" o:spid="_x0000_s1038" type="#_x0000_t202" style="position:absolute;margin-left:-8.4pt;margin-top:-45.2pt;width:204.9pt;height:21.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" fillcolor="white [3201]" stroked="f" strokeweight=".5pt">
                  <v:textbo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AF14D3">
        <w:rPr>
          <w:b/>
          <w:bCs/>
          <w:lang w:val="en-US"/>
        </w:rPr>
        <w:t>8</w:t>
      </w:r>
      <w:r w:rsidR="00A65705" w:rsidRPr="00FF6D67">
        <w:rPr>
          <w:b/>
          <w:bCs/>
          <w:lang w:val="en-US"/>
        </w:rPr>
        <w:t xml:space="preserve">. </w:t>
      </w:r>
      <w:r w:rsidR="00A65705" w:rsidRPr="00FF6D67">
        <w:rPr>
          <w:rFonts w:ascii="Times" w:eastAsia="Times New Roman" w:hAnsi="Times" w:cs="Calibri"/>
          <w:b/>
          <w:bCs/>
          <w:sz w:val="24"/>
          <w:lang w:eastAsia="en-GB"/>
        </w:rPr>
        <w:t>Select the degree to which you agree or disagree with each of the following statements:</w:t>
      </w:r>
      <w:r w:rsidR="00A65705" w:rsidRPr="00FF6D67">
        <w:rPr>
          <w:rFonts w:ascii="Calibri" w:eastAsia="Times New Roman" w:hAnsi="Calibri" w:cs="Calibri"/>
          <w:b/>
          <w:bCs/>
          <w:sz w:val="24"/>
          <w:lang w:eastAsia="en-GB"/>
        </w:rPr>
        <w:t xml:space="preserve"> </w:t>
      </w:r>
    </w:p>
    <w:p w14:paraId="2F57742B" w14:textId="3710990F" w:rsidR="00A65705" w:rsidRPr="00566526" w:rsidRDefault="00A65705"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France (FRA) shows maximum uncertainty among ten</w:t>
      </w:r>
      <w:r w:rsidR="00E243F8" w:rsidRPr="00566526">
        <w:rPr>
          <w:rFonts w:ascii="Times" w:hAnsi="Times" w:cs="Calibri"/>
          <w:sz w:val="24"/>
        </w:rPr>
        <w:t>s</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65705" w:rsidRPr="00566526" w14:paraId="477BC9D4" w14:textId="77777777" w:rsidTr="00060ECF">
        <w:tc>
          <w:tcPr>
            <w:tcW w:w="1979" w:type="dxa"/>
          </w:tcPr>
          <w:p w14:paraId="491057C8" w14:textId="77777777" w:rsidR="00A65705" w:rsidRPr="00566526" w:rsidRDefault="00A65705" w:rsidP="00060ECF">
            <w:pPr>
              <w:jc w:val="center"/>
              <w:rPr>
                <w:rFonts w:ascii="Times" w:hAnsi="Times"/>
              </w:rPr>
            </w:pPr>
            <w:r w:rsidRPr="00566526">
              <w:rPr>
                <w:rFonts w:ascii="Times" w:hAnsi="Times"/>
              </w:rPr>
              <w:t>Strongly</w:t>
            </w:r>
          </w:p>
          <w:p w14:paraId="13047C69" w14:textId="77777777" w:rsidR="00A65705" w:rsidRPr="00566526" w:rsidRDefault="00A65705" w:rsidP="00060ECF">
            <w:pPr>
              <w:jc w:val="center"/>
              <w:rPr>
                <w:rFonts w:ascii="Times" w:hAnsi="Times"/>
              </w:rPr>
            </w:pPr>
            <w:r w:rsidRPr="00566526">
              <w:rPr>
                <w:rFonts w:ascii="Times" w:hAnsi="Times"/>
              </w:rPr>
              <w:t>agree</w:t>
            </w:r>
          </w:p>
          <w:p w14:paraId="2E257913" w14:textId="77777777" w:rsidR="00A65705" w:rsidRPr="00566526" w:rsidRDefault="00A6570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6368" behindDoc="0" locked="0" layoutInCell="1" allowOverlap="1" wp14:anchorId="72FA9491" wp14:editId="219E47BA">
                      <wp:simplePos x="0" y="0"/>
                      <wp:positionH relativeFrom="column">
                        <wp:posOffset>403686</wp:posOffset>
                      </wp:positionH>
                      <wp:positionV relativeFrom="paragraph">
                        <wp:posOffset>96464</wp:posOffset>
                      </wp:positionV>
                      <wp:extent cx="5395615" cy="190389"/>
                      <wp:effectExtent l="0" t="0" r="14605" b="26035"/>
                      <wp:wrapNone/>
                      <wp:docPr id="93" name="Group 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94" name="Rectangle 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4E636A" id="Group 93" o:spid="_x0000_s1026" style="position:absolute;margin-left:31.8pt;margin-top:7.6pt;width:424.85pt;height:15pt;z-index:2517063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">
                      <v:rect id="Rectangle 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0bT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shtG08kAAADg&#13;&#10;AAAADwAAAAAAAAAAAAAAAAAHAgAAZHJzL2Rvd25yZXYueG1sUEsFBgAAAAADAAMAtwAAAP0CAAAA&#13;&#10;AA==&#13;&#10;" filled="f" strokecolor="black [3213]" strokeweight="1pt">
                        <v:shadow on="t" type="perspective" color="black" origin=",.5" offset=".63889mm,0" matrix="655f,,,655f"/>
                      </v:rect>
                      <v:rect id="Rectangle 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NI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3VfjSMkAAADg&#13;&#10;AAAADwAAAAAAAAAAAAAAAAAHAgAAZHJzL2Rvd25yZXYueG1sUEsFBgAAAAADAAMAtwAAAP0CAAAA&#13;&#10;AA==&#13;&#10;" filled="f" strokecolor="black [3213]" strokeweight="1pt">
                        <v:shadow on="t" type="perspective" color="black" origin=",.5" offset=".63889mm,0" matrix="655f,,,655f"/>
                      </v:rect>
                      <v:rect id="Rectangle 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X0/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" filled="f" strokecolor="black [3213]" strokeweight="1pt">
                        <v:shadow on="t" type="perspective" color="black" origin=",.5" offset=".63889mm,0" matrix="655f,,,655f"/>
                      </v:rect>
                      <v:rect id="Rectangle 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dik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" filled="f" strokecolor="black [3213]" strokeweight="1pt">
                        <v:shadow on="t" type="perspective" color="black" origin=",.5" offset=".63889mm,0" matrix="655f,,,655f"/>
                      </v:rect>
                      <v:rect id="Rectangle 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EA298D4" w14:textId="77777777" w:rsidR="00A65705" w:rsidRPr="00566526" w:rsidRDefault="00A65705" w:rsidP="00060ECF">
            <w:pPr>
              <w:jc w:val="center"/>
              <w:rPr>
                <w:rFonts w:ascii="Times" w:hAnsi="Times"/>
              </w:rPr>
            </w:pPr>
            <w:r w:rsidRPr="00566526">
              <w:rPr>
                <w:rFonts w:ascii="Times" w:hAnsi="Times"/>
              </w:rPr>
              <w:t>Partially</w:t>
            </w:r>
          </w:p>
          <w:p w14:paraId="6ECDEF6E" w14:textId="77777777" w:rsidR="00A65705" w:rsidRPr="00566526" w:rsidRDefault="00A65705" w:rsidP="00060ECF">
            <w:pPr>
              <w:jc w:val="center"/>
              <w:rPr>
                <w:rFonts w:ascii="Times" w:hAnsi="Times"/>
              </w:rPr>
            </w:pPr>
            <w:r w:rsidRPr="00566526">
              <w:rPr>
                <w:rFonts w:ascii="Times" w:hAnsi="Times"/>
              </w:rPr>
              <w:t>agree</w:t>
            </w:r>
          </w:p>
        </w:tc>
        <w:tc>
          <w:tcPr>
            <w:tcW w:w="1980" w:type="dxa"/>
          </w:tcPr>
          <w:p w14:paraId="6D6736E2" w14:textId="77777777" w:rsidR="00A65705" w:rsidRPr="00566526" w:rsidRDefault="00A65705" w:rsidP="00060ECF">
            <w:pPr>
              <w:jc w:val="center"/>
              <w:rPr>
                <w:rFonts w:ascii="Times" w:hAnsi="Times"/>
              </w:rPr>
            </w:pPr>
            <w:r w:rsidRPr="00566526">
              <w:rPr>
                <w:rFonts w:ascii="Times" w:hAnsi="Times"/>
              </w:rPr>
              <w:t>Neither agree nor disagree</w:t>
            </w:r>
          </w:p>
        </w:tc>
        <w:tc>
          <w:tcPr>
            <w:tcW w:w="1980" w:type="dxa"/>
          </w:tcPr>
          <w:p w14:paraId="2BB179E8" w14:textId="77777777" w:rsidR="00A65705" w:rsidRPr="00566526" w:rsidRDefault="00A65705" w:rsidP="00060ECF">
            <w:pPr>
              <w:jc w:val="center"/>
              <w:rPr>
                <w:rFonts w:ascii="Times" w:hAnsi="Times"/>
              </w:rPr>
            </w:pPr>
            <w:r w:rsidRPr="00566526">
              <w:rPr>
                <w:rFonts w:ascii="Times" w:hAnsi="Times"/>
              </w:rPr>
              <w:t xml:space="preserve">Partially </w:t>
            </w:r>
          </w:p>
          <w:p w14:paraId="529E9238" w14:textId="77777777" w:rsidR="00A65705" w:rsidRPr="00566526" w:rsidRDefault="00A65705" w:rsidP="00060ECF">
            <w:pPr>
              <w:jc w:val="center"/>
              <w:rPr>
                <w:rFonts w:ascii="Times" w:hAnsi="Times"/>
              </w:rPr>
            </w:pPr>
            <w:r w:rsidRPr="00566526">
              <w:rPr>
                <w:rFonts w:ascii="Times" w:hAnsi="Times"/>
              </w:rPr>
              <w:t>disagree</w:t>
            </w:r>
          </w:p>
        </w:tc>
        <w:tc>
          <w:tcPr>
            <w:tcW w:w="1980" w:type="dxa"/>
          </w:tcPr>
          <w:p w14:paraId="285C5F7D" w14:textId="77777777" w:rsidR="00A65705" w:rsidRPr="00566526" w:rsidRDefault="00A65705" w:rsidP="00060ECF">
            <w:pPr>
              <w:jc w:val="center"/>
              <w:rPr>
                <w:rFonts w:ascii="Times" w:hAnsi="Times"/>
              </w:rPr>
            </w:pPr>
            <w:r w:rsidRPr="00566526">
              <w:rPr>
                <w:rFonts w:ascii="Times" w:hAnsi="Times"/>
              </w:rPr>
              <w:t xml:space="preserve">Strongly </w:t>
            </w:r>
          </w:p>
          <w:p w14:paraId="7AC7FC86" w14:textId="77777777" w:rsidR="00A65705" w:rsidRPr="00566526" w:rsidRDefault="00A65705" w:rsidP="00060ECF">
            <w:pPr>
              <w:jc w:val="center"/>
              <w:rPr>
                <w:rFonts w:ascii="Times" w:hAnsi="Times"/>
              </w:rPr>
            </w:pPr>
            <w:r w:rsidRPr="00566526">
              <w:rPr>
                <w:rFonts w:ascii="Times" w:hAnsi="Times"/>
              </w:rPr>
              <w:t>disagree</w:t>
            </w:r>
          </w:p>
          <w:p w14:paraId="652F90C5" w14:textId="77777777" w:rsidR="00A65705" w:rsidRPr="00566526" w:rsidRDefault="00A65705" w:rsidP="00060ECF">
            <w:pPr>
              <w:jc w:val="center"/>
              <w:rPr>
                <w:rFonts w:ascii="Times" w:hAnsi="Times"/>
              </w:rPr>
            </w:pPr>
          </w:p>
          <w:p w14:paraId="6CD1CB93" w14:textId="77777777" w:rsidR="00A65705" w:rsidRPr="00566526" w:rsidRDefault="00A65705" w:rsidP="00060ECF">
            <w:pPr>
              <w:jc w:val="center"/>
              <w:rPr>
                <w:rFonts w:ascii="Times" w:hAnsi="Times"/>
              </w:rPr>
            </w:pPr>
          </w:p>
        </w:tc>
      </w:tr>
    </w:tbl>
    <w:p w14:paraId="62F2AFBF" w14:textId="0A93B6D2" w:rsidR="00A65705" w:rsidRPr="00566526" w:rsidRDefault="00A65705" w:rsidP="00DF0E70">
      <w:pPr>
        <w:rPr>
          <w:rFonts w:ascii="Times" w:hAnsi="Times"/>
        </w:rPr>
      </w:pPr>
    </w:p>
    <w:p w14:paraId="339927A0" w14:textId="3A04C3C1" w:rsidR="000C4DD5" w:rsidRPr="00566526" w:rsidRDefault="000C4DD5"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Colombia (COL) shows minimum uncertainty among tens.</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16CD90F0" w14:textId="77777777" w:rsidTr="00060ECF">
        <w:tc>
          <w:tcPr>
            <w:tcW w:w="1979" w:type="dxa"/>
          </w:tcPr>
          <w:p w14:paraId="1591F3CD" w14:textId="77777777" w:rsidR="000C4DD5" w:rsidRPr="00566526" w:rsidRDefault="000C4DD5" w:rsidP="00060ECF">
            <w:pPr>
              <w:jc w:val="center"/>
              <w:rPr>
                <w:rFonts w:ascii="Times" w:hAnsi="Times"/>
              </w:rPr>
            </w:pPr>
            <w:r w:rsidRPr="00566526">
              <w:rPr>
                <w:rFonts w:ascii="Times" w:hAnsi="Times"/>
              </w:rPr>
              <w:t>Strongly</w:t>
            </w:r>
          </w:p>
          <w:p w14:paraId="1B42CEAD" w14:textId="77777777" w:rsidR="000C4DD5" w:rsidRPr="00566526" w:rsidRDefault="000C4DD5" w:rsidP="00060ECF">
            <w:pPr>
              <w:jc w:val="center"/>
              <w:rPr>
                <w:rFonts w:ascii="Times" w:hAnsi="Times"/>
              </w:rPr>
            </w:pPr>
            <w:r w:rsidRPr="00566526">
              <w:rPr>
                <w:rFonts w:ascii="Times" w:hAnsi="Times"/>
              </w:rPr>
              <w:t>agree</w:t>
            </w:r>
          </w:p>
          <w:p w14:paraId="6CFF7619" w14:textId="77777777" w:rsidR="000C4DD5" w:rsidRPr="00566526" w:rsidRDefault="000C4DD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8416" behindDoc="0" locked="0" layoutInCell="1" allowOverlap="1" wp14:anchorId="673E01EE" wp14:editId="5032637A">
                      <wp:simplePos x="0" y="0"/>
                      <wp:positionH relativeFrom="column">
                        <wp:posOffset>403686</wp:posOffset>
                      </wp:positionH>
                      <wp:positionV relativeFrom="paragraph">
                        <wp:posOffset>96464</wp:posOffset>
                      </wp:positionV>
                      <wp:extent cx="5395615" cy="190389"/>
                      <wp:effectExtent l="0" t="0" r="14605" b="26035"/>
                      <wp:wrapNone/>
                      <wp:docPr id="99" name="Group 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0" name="Rectangle 1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7183B9" id="Group 99" o:spid="_x0000_s1026" style="position:absolute;margin-left:31.8pt;margin-top:7.6pt;width:424.85pt;height:15pt;z-index:2517084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LJnYFbEAwAAtxgAAA4AAAAAAAAA&#13;&#10;AAAAAAAALgIAAGRycy9lMm9Eb2MueG1sUEsBAi0AFAAGAAgAAAAhABlOL2ziAAAADQEAAA8AAAAA&#13;&#10;AAAAAAAAAAAAHgYAAGRycy9kb3ducmV2LnhtbFBLBQYAAAAABAAEAPMAAAAtBwAAAAA=&#13;&#10;">
                      <v:rect id="Rectangle 1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" filled="f" strokecolor="black [3213]" strokeweight="1pt">
                        <v:shadow on="t" type="perspective" color="black" origin=",.5" offset=".63889mm,0" matrix="655f,,,655f"/>
                      </v:rect>
                      <v:rect id="Rectangle 1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" filled="f" strokecolor="black [3213]" strokeweight="1pt">
                        <v:shadow on="t" type="perspective" color="black" origin=",.5" offset=".63889mm,0" matrix="655f,,,655f"/>
                      </v:rect>
                      <v:rect id="Rectangle 1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ly4ygAAAOE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" filled="f" strokecolor="black [3213]" strokeweight="1pt">
                        <v:shadow on="t" type="perspective" color="black" origin=",.5" offset=".63889mm,0" matrix="655f,,,655f"/>
                      </v:rect>
                      <v:rect id="Rectangle 1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vkjyQAAAOEAAAAPAAAAZHJzL2Rvd25yZXYueG1sRI/dasJA&#13;&#10;EEbvhb7DMgXvzKYt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WKr5I8kAAADh&#13;&#10;AAAADwAAAAAAAAAAAAAAAAAHAgAAZHJzL2Rvd25yZXYueG1sUEsFBgAAAAADAAMAtwAAAP0CAAAA&#13;&#10;AA==&#13;&#10;" filled="f" strokecolor="black [3213]" strokeweight="1pt">
                        <v:shadow on="t" type="perspective" color="black" origin=",.5" offset=".63889mm,0" matrix="655f,,,655f"/>
                      </v:rect>
                      <v:rect id="Rectangle 1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2FXyQAAAOEAAAAPAAAAZHJzL2Rvd25yZXYueG1sRI/dasJA&#13;&#10;EEbvhb7DMgXvzKal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10NhV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F628037" w14:textId="77777777" w:rsidR="000C4DD5" w:rsidRPr="00566526" w:rsidRDefault="000C4DD5" w:rsidP="00060ECF">
            <w:pPr>
              <w:jc w:val="center"/>
              <w:rPr>
                <w:rFonts w:ascii="Times" w:hAnsi="Times"/>
              </w:rPr>
            </w:pPr>
            <w:r w:rsidRPr="00566526">
              <w:rPr>
                <w:rFonts w:ascii="Times" w:hAnsi="Times"/>
              </w:rPr>
              <w:t>Partially</w:t>
            </w:r>
          </w:p>
          <w:p w14:paraId="20DD7D72" w14:textId="77777777" w:rsidR="000C4DD5" w:rsidRPr="00566526" w:rsidRDefault="000C4DD5" w:rsidP="00060ECF">
            <w:pPr>
              <w:jc w:val="center"/>
              <w:rPr>
                <w:rFonts w:ascii="Times" w:hAnsi="Times"/>
              </w:rPr>
            </w:pPr>
            <w:r w:rsidRPr="00566526">
              <w:rPr>
                <w:rFonts w:ascii="Times" w:hAnsi="Times"/>
              </w:rPr>
              <w:t>agree</w:t>
            </w:r>
          </w:p>
        </w:tc>
        <w:tc>
          <w:tcPr>
            <w:tcW w:w="1980" w:type="dxa"/>
          </w:tcPr>
          <w:p w14:paraId="6C22527B" w14:textId="77777777" w:rsidR="000C4DD5" w:rsidRPr="00566526" w:rsidRDefault="000C4DD5" w:rsidP="00060ECF">
            <w:pPr>
              <w:jc w:val="center"/>
              <w:rPr>
                <w:rFonts w:ascii="Times" w:hAnsi="Times"/>
              </w:rPr>
            </w:pPr>
            <w:r w:rsidRPr="00566526">
              <w:rPr>
                <w:rFonts w:ascii="Times" w:hAnsi="Times"/>
              </w:rPr>
              <w:t>Neither agree nor disagree</w:t>
            </w:r>
          </w:p>
        </w:tc>
        <w:tc>
          <w:tcPr>
            <w:tcW w:w="1980" w:type="dxa"/>
          </w:tcPr>
          <w:p w14:paraId="7BC3313D" w14:textId="77777777" w:rsidR="000C4DD5" w:rsidRPr="00566526" w:rsidRDefault="000C4DD5" w:rsidP="00060ECF">
            <w:pPr>
              <w:jc w:val="center"/>
              <w:rPr>
                <w:rFonts w:ascii="Times" w:hAnsi="Times"/>
              </w:rPr>
            </w:pPr>
            <w:r w:rsidRPr="00566526">
              <w:rPr>
                <w:rFonts w:ascii="Times" w:hAnsi="Times"/>
              </w:rPr>
              <w:t xml:space="preserve">Partially </w:t>
            </w:r>
          </w:p>
          <w:p w14:paraId="0A44FB68" w14:textId="77777777" w:rsidR="000C4DD5" w:rsidRPr="00566526" w:rsidRDefault="000C4DD5" w:rsidP="00060ECF">
            <w:pPr>
              <w:jc w:val="center"/>
              <w:rPr>
                <w:rFonts w:ascii="Times" w:hAnsi="Times"/>
              </w:rPr>
            </w:pPr>
            <w:r w:rsidRPr="00566526">
              <w:rPr>
                <w:rFonts w:ascii="Times" w:hAnsi="Times"/>
              </w:rPr>
              <w:t>disagree</w:t>
            </w:r>
          </w:p>
        </w:tc>
        <w:tc>
          <w:tcPr>
            <w:tcW w:w="1980" w:type="dxa"/>
          </w:tcPr>
          <w:p w14:paraId="136D7D35" w14:textId="77777777" w:rsidR="000C4DD5" w:rsidRPr="00566526" w:rsidRDefault="000C4DD5" w:rsidP="00060ECF">
            <w:pPr>
              <w:jc w:val="center"/>
              <w:rPr>
                <w:rFonts w:ascii="Times" w:hAnsi="Times"/>
              </w:rPr>
            </w:pPr>
            <w:r w:rsidRPr="00566526">
              <w:rPr>
                <w:rFonts w:ascii="Times" w:hAnsi="Times"/>
              </w:rPr>
              <w:t xml:space="preserve">Strongly </w:t>
            </w:r>
          </w:p>
          <w:p w14:paraId="6A69051C" w14:textId="77777777" w:rsidR="000C4DD5" w:rsidRPr="00566526" w:rsidRDefault="000C4DD5" w:rsidP="00060ECF">
            <w:pPr>
              <w:jc w:val="center"/>
              <w:rPr>
                <w:rFonts w:ascii="Times" w:hAnsi="Times"/>
              </w:rPr>
            </w:pPr>
            <w:r w:rsidRPr="00566526">
              <w:rPr>
                <w:rFonts w:ascii="Times" w:hAnsi="Times"/>
              </w:rPr>
              <w:t>disagree</w:t>
            </w:r>
          </w:p>
          <w:p w14:paraId="59F5FF7A" w14:textId="77777777" w:rsidR="000C4DD5" w:rsidRPr="00566526" w:rsidRDefault="000C4DD5" w:rsidP="00060ECF">
            <w:pPr>
              <w:jc w:val="center"/>
              <w:rPr>
                <w:rFonts w:ascii="Times" w:hAnsi="Times"/>
              </w:rPr>
            </w:pPr>
          </w:p>
          <w:p w14:paraId="4D56D245" w14:textId="77777777" w:rsidR="000C4DD5" w:rsidRPr="00566526" w:rsidRDefault="000C4DD5" w:rsidP="00060ECF">
            <w:pPr>
              <w:jc w:val="center"/>
              <w:rPr>
                <w:rFonts w:ascii="Times" w:hAnsi="Times"/>
              </w:rPr>
            </w:pPr>
          </w:p>
        </w:tc>
      </w:tr>
    </w:tbl>
    <w:p w14:paraId="5FD95AD9" w14:textId="307F1864" w:rsidR="00A65705" w:rsidRPr="00566526" w:rsidRDefault="00A65705" w:rsidP="00DF0E70">
      <w:pPr>
        <w:rPr>
          <w:rFonts w:ascii="Times" w:hAnsi="Times"/>
        </w:rPr>
      </w:pPr>
    </w:p>
    <w:p w14:paraId="2835EF5F" w14:textId="5B348AE5" w:rsidR="000C4DD5" w:rsidRPr="00566526" w:rsidRDefault="000C4DD5"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Uncertainty of Argentina (ARG) and Brazil (BRA) are ambiguous</w:t>
      </w:r>
      <w:r w:rsidR="009D2FAE" w:rsidRPr="00566526">
        <w:rPr>
          <w:rFonts w:ascii="Times" w:hAnsi="Times" w:cs="Calibri"/>
          <w:sz w:val="24"/>
        </w:rPr>
        <w:t xml:space="preserve"> in terms of maximum value.</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5F2DD62E" w14:textId="77777777" w:rsidTr="00060ECF">
        <w:tc>
          <w:tcPr>
            <w:tcW w:w="1979" w:type="dxa"/>
          </w:tcPr>
          <w:p w14:paraId="382CC982" w14:textId="77777777" w:rsidR="000C4DD5" w:rsidRPr="00566526" w:rsidRDefault="000C4DD5" w:rsidP="00060ECF">
            <w:pPr>
              <w:jc w:val="center"/>
              <w:rPr>
                <w:rFonts w:ascii="Times" w:hAnsi="Times"/>
              </w:rPr>
            </w:pPr>
            <w:r w:rsidRPr="00566526">
              <w:rPr>
                <w:rFonts w:ascii="Times" w:hAnsi="Times"/>
              </w:rPr>
              <w:t>Strongly</w:t>
            </w:r>
          </w:p>
          <w:p w14:paraId="293B4A55" w14:textId="77777777" w:rsidR="000C4DD5" w:rsidRPr="00566526" w:rsidRDefault="000C4DD5" w:rsidP="00060ECF">
            <w:pPr>
              <w:jc w:val="center"/>
              <w:rPr>
                <w:rFonts w:ascii="Times" w:hAnsi="Times"/>
              </w:rPr>
            </w:pPr>
            <w:r w:rsidRPr="00566526">
              <w:rPr>
                <w:rFonts w:ascii="Times" w:hAnsi="Times"/>
              </w:rPr>
              <w:t>agree</w:t>
            </w:r>
          </w:p>
          <w:p w14:paraId="629F6B01" w14:textId="77777777" w:rsidR="000C4DD5" w:rsidRPr="00566526" w:rsidRDefault="000C4DD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0464" behindDoc="0" locked="0" layoutInCell="1" allowOverlap="1" wp14:anchorId="1DEFA2B4" wp14:editId="381F2AA8">
                      <wp:simplePos x="0" y="0"/>
                      <wp:positionH relativeFrom="column">
                        <wp:posOffset>403686</wp:posOffset>
                      </wp:positionH>
                      <wp:positionV relativeFrom="paragraph">
                        <wp:posOffset>96464</wp:posOffset>
                      </wp:positionV>
                      <wp:extent cx="5395615" cy="190389"/>
                      <wp:effectExtent l="0" t="0" r="14605" b="26035"/>
                      <wp:wrapNone/>
                      <wp:docPr id="105" name="Group 1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6" name="Rectangle 1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286DBC" id="Group 105" o:spid="_x0000_s1026" style="position:absolute;margin-left:31.8pt;margin-top:7.6pt;width:424.85pt;height:15pt;z-index:2517104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kcQVyskDAAC5GAAADgAA&#13;&#10;AAAAAAAAAAAAAAAuAgAAZHJzL2Uyb0RvYy54bWxQSwECLQAUAAYACAAAACEAGU4vbOIAAAANAQAA&#13;&#10;DwAAAAAAAAAAAAAAAAAjBgAAZHJzL2Rvd25yZXYueG1sUEsFBgAAAAAEAAQA8wAAADIHAAAAAA==&#13;&#10;">
                      <v:rect id="Rectangle 1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" filled="f" strokecolor="black [3213]" strokeweight="1pt">
                        <v:shadow on="t" type="perspective" color="black" origin=",.5" offset=".63889mm,0" matrix="655f,,,655f"/>
                      </v:rect>
                      <v:rect id="Rectangle 1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" filled="f" strokecolor="black [3213]" strokeweight="1pt">
                        <v:shadow on="t" type="perspective" color="black" origin=",.5" offset=".63889mm,0" matrix="655f,,,655f"/>
                      </v:rect>
                      <v:rect id="Rectangle 1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" filled="f" strokecolor="black [3213]" strokeweight="1pt">
                        <v:shadow on="t" type="perspective" color="black" origin=",.5" offset=".63889mm,0" matrix="655f,,,655f"/>
                      </v:rect>
                      <v:rect id="Rectangle 1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" filled="f" strokecolor="black [3213]" strokeweight="1pt">
                        <v:shadow on="t" type="perspective" color="black" origin=",.5" offset=".63889mm,0" matrix="655f,,,655f"/>
                      </v:rect>
                      <v:rect id="Rectangle 1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8D8F42F" w14:textId="77777777" w:rsidR="000C4DD5" w:rsidRPr="00566526" w:rsidRDefault="000C4DD5" w:rsidP="00060ECF">
            <w:pPr>
              <w:jc w:val="center"/>
              <w:rPr>
                <w:rFonts w:ascii="Times" w:hAnsi="Times"/>
              </w:rPr>
            </w:pPr>
            <w:r w:rsidRPr="00566526">
              <w:rPr>
                <w:rFonts w:ascii="Times" w:hAnsi="Times"/>
              </w:rPr>
              <w:t>Partially</w:t>
            </w:r>
          </w:p>
          <w:p w14:paraId="561C7B5A" w14:textId="77777777" w:rsidR="000C4DD5" w:rsidRPr="00566526" w:rsidRDefault="000C4DD5" w:rsidP="00060ECF">
            <w:pPr>
              <w:jc w:val="center"/>
              <w:rPr>
                <w:rFonts w:ascii="Times" w:hAnsi="Times"/>
              </w:rPr>
            </w:pPr>
            <w:r w:rsidRPr="00566526">
              <w:rPr>
                <w:rFonts w:ascii="Times" w:hAnsi="Times"/>
              </w:rPr>
              <w:t>agree</w:t>
            </w:r>
          </w:p>
        </w:tc>
        <w:tc>
          <w:tcPr>
            <w:tcW w:w="1980" w:type="dxa"/>
          </w:tcPr>
          <w:p w14:paraId="1DB50217" w14:textId="77777777" w:rsidR="000C4DD5" w:rsidRPr="00566526" w:rsidRDefault="000C4DD5" w:rsidP="00060ECF">
            <w:pPr>
              <w:jc w:val="center"/>
              <w:rPr>
                <w:rFonts w:ascii="Times" w:hAnsi="Times"/>
              </w:rPr>
            </w:pPr>
            <w:r w:rsidRPr="00566526">
              <w:rPr>
                <w:rFonts w:ascii="Times" w:hAnsi="Times"/>
              </w:rPr>
              <w:t>Neither agree nor disagree</w:t>
            </w:r>
          </w:p>
        </w:tc>
        <w:tc>
          <w:tcPr>
            <w:tcW w:w="1980" w:type="dxa"/>
          </w:tcPr>
          <w:p w14:paraId="441DF064" w14:textId="77777777" w:rsidR="000C4DD5" w:rsidRPr="00566526" w:rsidRDefault="000C4DD5" w:rsidP="00060ECF">
            <w:pPr>
              <w:jc w:val="center"/>
              <w:rPr>
                <w:rFonts w:ascii="Times" w:hAnsi="Times"/>
              </w:rPr>
            </w:pPr>
            <w:r w:rsidRPr="00566526">
              <w:rPr>
                <w:rFonts w:ascii="Times" w:hAnsi="Times"/>
              </w:rPr>
              <w:t xml:space="preserve">Partially </w:t>
            </w:r>
          </w:p>
          <w:p w14:paraId="4B9C0378" w14:textId="77777777" w:rsidR="000C4DD5" w:rsidRPr="00566526" w:rsidRDefault="000C4DD5" w:rsidP="00060ECF">
            <w:pPr>
              <w:jc w:val="center"/>
              <w:rPr>
                <w:rFonts w:ascii="Times" w:hAnsi="Times"/>
              </w:rPr>
            </w:pPr>
            <w:r w:rsidRPr="00566526">
              <w:rPr>
                <w:rFonts w:ascii="Times" w:hAnsi="Times"/>
              </w:rPr>
              <w:t>disagree</w:t>
            </w:r>
          </w:p>
        </w:tc>
        <w:tc>
          <w:tcPr>
            <w:tcW w:w="1980" w:type="dxa"/>
          </w:tcPr>
          <w:p w14:paraId="3B3DF5F3" w14:textId="77777777" w:rsidR="000C4DD5" w:rsidRPr="00566526" w:rsidRDefault="000C4DD5" w:rsidP="00060ECF">
            <w:pPr>
              <w:jc w:val="center"/>
              <w:rPr>
                <w:rFonts w:ascii="Times" w:hAnsi="Times"/>
              </w:rPr>
            </w:pPr>
            <w:r w:rsidRPr="00566526">
              <w:rPr>
                <w:rFonts w:ascii="Times" w:hAnsi="Times"/>
              </w:rPr>
              <w:t xml:space="preserve">Strongly </w:t>
            </w:r>
          </w:p>
          <w:p w14:paraId="53113F92" w14:textId="77777777" w:rsidR="000C4DD5" w:rsidRPr="00566526" w:rsidRDefault="000C4DD5" w:rsidP="00060ECF">
            <w:pPr>
              <w:jc w:val="center"/>
              <w:rPr>
                <w:rFonts w:ascii="Times" w:hAnsi="Times"/>
              </w:rPr>
            </w:pPr>
            <w:r w:rsidRPr="00566526">
              <w:rPr>
                <w:rFonts w:ascii="Times" w:hAnsi="Times"/>
              </w:rPr>
              <w:t>disagree</w:t>
            </w:r>
          </w:p>
          <w:p w14:paraId="57C0AB24" w14:textId="77777777" w:rsidR="000C4DD5" w:rsidRPr="00566526" w:rsidRDefault="000C4DD5" w:rsidP="00060ECF">
            <w:pPr>
              <w:jc w:val="center"/>
              <w:rPr>
                <w:rFonts w:ascii="Times" w:hAnsi="Times"/>
              </w:rPr>
            </w:pPr>
          </w:p>
          <w:p w14:paraId="15725B86" w14:textId="77777777" w:rsidR="000C4DD5" w:rsidRPr="00566526" w:rsidRDefault="000C4DD5" w:rsidP="00060ECF">
            <w:pPr>
              <w:jc w:val="center"/>
              <w:rPr>
                <w:rFonts w:ascii="Times" w:hAnsi="Times"/>
              </w:rPr>
            </w:pPr>
          </w:p>
        </w:tc>
      </w:tr>
    </w:tbl>
    <w:p w14:paraId="7C7E8CE2" w14:textId="77777777" w:rsidR="000C4DD5" w:rsidRPr="00566526" w:rsidRDefault="000C4DD5" w:rsidP="000C4DD5">
      <w:pPr>
        <w:rPr>
          <w:rFonts w:ascii="Times" w:hAnsi="Times"/>
        </w:rPr>
      </w:pPr>
    </w:p>
    <w:p w14:paraId="2E834E33" w14:textId="1D098A07" w:rsidR="00A46B4F" w:rsidRPr="00566526" w:rsidRDefault="00A46B4F"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Though uncertainties are similar, but Brazil (BRA) has more infections count than Argentina (ARG).</w:t>
      </w:r>
    </w:p>
    <w:tbl>
      <w:tblPr>
        <w:tblStyle w:val="TableGrid"/>
        <w:tblW w:w="0" w:type="auto"/>
        <w:tblLook w:val="04A0" w:firstRow="1" w:lastRow="0" w:firstColumn="1" w:lastColumn="0" w:noHBand="0" w:noVBand="1"/>
      </w:tblPr>
      <w:tblGrid>
        <w:gridCol w:w="1979"/>
        <w:gridCol w:w="1979"/>
        <w:gridCol w:w="1980"/>
        <w:gridCol w:w="1980"/>
        <w:gridCol w:w="1980"/>
      </w:tblGrid>
      <w:tr w:rsidR="00A46B4F" w:rsidRPr="00566526" w14:paraId="231C92C2" w14:textId="77777777" w:rsidTr="00060ECF">
        <w:tc>
          <w:tcPr>
            <w:tcW w:w="1979" w:type="dxa"/>
          </w:tcPr>
          <w:p w14:paraId="7E5BB9B0" w14:textId="77777777" w:rsidR="00A46B4F" w:rsidRPr="00566526" w:rsidRDefault="00A46B4F" w:rsidP="00060ECF">
            <w:pPr>
              <w:jc w:val="center"/>
              <w:rPr>
                <w:rFonts w:ascii="Times" w:hAnsi="Times"/>
              </w:rPr>
            </w:pPr>
            <w:r w:rsidRPr="00566526">
              <w:rPr>
                <w:rFonts w:ascii="Times" w:hAnsi="Times"/>
              </w:rPr>
              <w:t>Strongly</w:t>
            </w:r>
          </w:p>
          <w:p w14:paraId="1FEF99DD" w14:textId="77777777" w:rsidR="00A46B4F" w:rsidRPr="00566526" w:rsidRDefault="00A46B4F" w:rsidP="00060ECF">
            <w:pPr>
              <w:jc w:val="center"/>
              <w:rPr>
                <w:rFonts w:ascii="Times" w:hAnsi="Times"/>
              </w:rPr>
            </w:pPr>
            <w:r w:rsidRPr="00566526">
              <w:rPr>
                <w:rFonts w:ascii="Times" w:hAnsi="Times"/>
              </w:rPr>
              <w:t>agree</w:t>
            </w:r>
          </w:p>
          <w:p w14:paraId="45EE6FC1" w14:textId="77777777" w:rsidR="00A46B4F" w:rsidRPr="00566526" w:rsidRDefault="00A46B4F"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6608" behindDoc="0" locked="0" layoutInCell="1" allowOverlap="1" wp14:anchorId="1A36EBFA" wp14:editId="1EB43D69">
                      <wp:simplePos x="0" y="0"/>
                      <wp:positionH relativeFrom="column">
                        <wp:posOffset>403686</wp:posOffset>
                      </wp:positionH>
                      <wp:positionV relativeFrom="paragraph">
                        <wp:posOffset>96464</wp:posOffset>
                      </wp:positionV>
                      <wp:extent cx="5395615" cy="190389"/>
                      <wp:effectExtent l="0" t="0" r="14605" b="26035"/>
                      <wp:wrapNone/>
                      <wp:docPr id="123" name="Group 1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24" name="Rectangle 1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161D03" id="Group 123" o:spid="_x0000_s1026" style="position:absolute;margin-left:31.8pt;margin-top:7.6pt;width:424.85pt;height:15pt;z-index:2517166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x2m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loMdprQDAAC5GAAADgAAAAAAAAAAAAAAAAAuAgAAZHJzL2Uy&#13;&#10;b0RvYy54bWxQSwECLQAUAAYACAAAACEAGU4vbOIAAAANAQAADwAAAAAAAAAAAAAAAAAOBgAAZHJz&#13;&#10;L2Rvd25yZXYueG1sUEsFBgAAAAAEAAQA8wAAAB0HAAAAAA==&#13;&#10;">
                      <v:rect id="Rectangle 1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03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Jz2PTfKAAAA&#13;&#10;4QAAAA8AAAAAAAAAAAAAAAAABwIAAGRycy9kb3ducmV2LnhtbFBLBQYAAAAAAwADALcAAAD+AgAA&#13;&#10;AAA=&#13;&#10;" filled="f" strokecolor="black [3213]" strokeweight="1pt">
                        <v:shadow on="t" type="perspective" color="black" origin=",.5" offset=".63889mm,0" matrix="655f,,,655f"/>
                      </v:rect>
                      <v:rect id="Rectangle 1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pis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PO6mKzKAAAA&#13;&#10;4QAAAA8AAAAAAAAAAAAAAAAABwIAAGRycy9kb3ducmV2LnhtbFBLBQYAAAAAAwADALcAAAD+AgAA&#13;&#10;AAA=&#13;&#10;" filled="f" strokecolor="black [3213]" strokeweight="1pt">
                        <v:shadow on="t" type="perspective" color="black" origin=",.5" offset=".63889mm,0" matrix="655f,,,655f"/>
                      </v:rect>
                      <v:rect id="Rectangle 1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Abb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" filled="f" strokecolor="black [3213]" strokeweight="1pt">
                        <v:shadow on="t" type="perspective" color="black" origin=",.5" offset=".63889mm,0" matrix="655f,,,655f"/>
                      </v:rect>
                      <v:rect id="Rectangle 1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KNA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" filled="f" strokecolor="black [3213]" strokeweight="1pt">
                        <v:shadow on="t" type="perspective" color="black" origin=",.5" offset=".63889mm,0" matrix="655f,,,655f"/>
                      </v:rect>
                      <v:rect id="Rectangle 1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4208FE" w14:textId="77777777" w:rsidR="00A46B4F" w:rsidRPr="00566526" w:rsidRDefault="00A46B4F" w:rsidP="00060ECF">
            <w:pPr>
              <w:jc w:val="center"/>
              <w:rPr>
                <w:rFonts w:ascii="Times" w:hAnsi="Times"/>
              </w:rPr>
            </w:pPr>
            <w:r w:rsidRPr="00566526">
              <w:rPr>
                <w:rFonts w:ascii="Times" w:hAnsi="Times"/>
              </w:rPr>
              <w:t>Partially</w:t>
            </w:r>
          </w:p>
          <w:p w14:paraId="6B5FD5DB" w14:textId="77777777" w:rsidR="00A46B4F" w:rsidRPr="00566526" w:rsidRDefault="00A46B4F" w:rsidP="00060ECF">
            <w:pPr>
              <w:jc w:val="center"/>
              <w:rPr>
                <w:rFonts w:ascii="Times" w:hAnsi="Times"/>
              </w:rPr>
            </w:pPr>
            <w:r w:rsidRPr="00566526">
              <w:rPr>
                <w:rFonts w:ascii="Times" w:hAnsi="Times"/>
              </w:rPr>
              <w:t>agree</w:t>
            </w:r>
          </w:p>
        </w:tc>
        <w:tc>
          <w:tcPr>
            <w:tcW w:w="1980" w:type="dxa"/>
          </w:tcPr>
          <w:p w14:paraId="569C2DBD" w14:textId="77777777" w:rsidR="00A46B4F" w:rsidRPr="00566526" w:rsidRDefault="00A46B4F" w:rsidP="00060ECF">
            <w:pPr>
              <w:jc w:val="center"/>
              <w:rPr>
                <w:rFonts w:ascii="Times" w:hAnsi="Times"/>
              </w:rPr>
            </w:pPr>
            <w:r w:rsidRPr="00566526">
              <w:rPr>
                <w:rFonts w:ascii="Times" w:hAnsi="Times"/>
              </w:rPr>
              <w:t>Neither agree nor disagree</w:t>
            </w:r>
          </w:p>
        </w:tc>
        <w:tc>
          <w:tcPr>
            <w:tcW w:w="1980" w:type="dxa"/>
          </w:tcPr>
          <w:p w14:paraId="40939D2D" w14:textId="77777777" w:rsidR="00A46B4F" w:rsidRPr="00566526" w:rsidRDefault="00A46B4F" w:rsidP="00060ECF">
            <w:pPr>
              <w:jc w:val="center"/>
              <w:rPr>
                <w:rFonts w:ascii="Times" w:hAnsi="Times"/>
              </w:rPr>
            </w:pPr>
            <w:r w:rsidRPr="00566526">
              <w:rPr>
                <w:rFonts w:ascii="Times" w:hAnsi="Times"/>
              </w:rPr>
              <w:t xml:space="preserve">Partially </w:t>
            </w:r>
          </w:p>
          <w:p w14:paraId="7A01A84D" w14:textId="77777777" w:rsidR="00A46B4F" w:rsidRPr="00566526" w:rsidRDefault="00A46B4F" w:rsidP="00060ECF">
            <w:pPr>
              <w:jc w:val="center"/>
              <w:rPr>
                <w:rFonts w:ascii="Times" w:hAnsi="Times"/>
              </w:rPr>
            </w:pPr>
            <w:r w:rsidRPr="00566526">
              <w:rPr>
                <w:rFonts w:ascii="Times" w:hAnsi="Times"/>
              </w:rPr>
              <w:t>disagree</w:t>
            </w:r>
          </w:p>
        </w:tc>
        <w:tc>
          <w:tcPr>
            <w:tcW w:w="1980" w:type="dxa"/>
          </w:tcPr>
          <w:p w14:paraId="2CA293D3" w14:textId="77777777" w:rsidR="00A46B4F" w:rsidRPr="00566526" w:rsidRDefault="00A46B4F" w:rsidP="00060ECF">
            <w:pPr>
              <w:jc w:val="center"/>
              <w:rPr>
                <w:rFonts w:ascii="Times" w:hAnsi="Times"/>
              </w:rPr>
            </w:pPr>
            <w:r w:rsidRPr="00566526">
              <w:rPr>
                <w:rFonts w:ascii="Times" w:hAnsi="Times"/>
              </w:rPr>
              <w:t xml:space="preserve">Strongly </w:t>
            </w:r>
          </w:p>
          <w:p w14:paraId="740DD73F" w14:textId="77777777" w:rsidR="00A46B4F" w:rsidRPr="00566526" w:rsidRDefault="00A46B4F" w:rsidP="00060ECF">
            <w:pPr>
              <w:jc w:val="center"/>
              <w:rPr>
                <w:rFonts w:ascii="Times" w:hAnsi="Times"/>
              </w:rPr>
            </w:pPr>
            <w:r w:rsidRPr="00566526">
              <w:rPr>
                <w:rFonts w:ascii="Times" w:hAnsi="Times"/>
              </w:rPr>
              <w:t>disagree</w:t>
            </w:r>
          </w:p>
          <w:p w14:paraId="520784AC" w14:textId="77777777" w:rsidR="00A46B4F" w:rsidRPr="00566526" w:rsidRDefault="00A46B4F" w:rsidP="00060ECF">
            <w:pPr>
              <w:jc w:val="center"/>
              <w:rPr>
                <w:rFonts w:ascii="Times" w:hAnsi="Times"/>
              </w:rPr>
            </w:pPr>
          </w:p>
          <w:p w14:paraId="05798CD6" w14:textId="77777777" w:rsidR="00A46B4F" w:rsidRPr="00566526" w:rsidRDefault="00A46B4F" w:rsidP="00060ECF">
            <w:pPr>
              <w:jc w:val="center"/>
              <w:rPr>
                <w:rFonts w:ascii="Times" w:hAnsi="Times"/>
              </w:rPr>
            </w:pPr>
          </w:p>
        </w:tc>
      </w:tr>
    </w:tbl>
    <w:p w14:paraId="16D77AD7" w14:textId="09C14C49" w:rsidR="00A65705" w:rsidRPr="00566526" w:rsidRDefault="00A65705" w:rsidP="00DF0E70">
      <w:pPr>
        <w:rPr>
          <w:rFonts w:ascii="Times" w:hAnsi="Times"/>
        </w:rPr>
      </w:pPr>
    </w:p>
    <w:p w14:paraId="002D7817" w14:textId="74E076C8" w:rsidR="009D2FAE" w:rsidRPr="00566526" w:rsidRDefault="009D2FAE"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United States (USA), Germany (DEU) and Turkey (TER) have similar uncertainty values.</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08340D3D" w14:textId="77777777" w:rsidTr="00060ECF">
        <w:tc>
          <w:tcPr>
            <w:tcW w:w="1979" w:type="dxa"/>
          </w:tcPr>
          <w:p w14:paraId="6B64C206" w14:textId="77777777" w:rsidR="009D2FAE" w:rsidRPr="00566526" w:rsidRDefault="009D2FAE" w:rsidP="00060ECF">
            <w:pPr>
              <w:jc w:val="center"/>
              <w:rPr>
                <w:rFonts w:ascii="Times" w:hAnsi="Times"/>
              </w:rPr>
            </w:pPr>
            <w:r w:rsidRPr="00566526">
              <w:rPr>
                <w:rFonts w:ascii="Times" w:hAnsi="Times"/>
              </w:rPr>
              <w:t>Strongly</w:t>
            </w:r>
          </w:p>
          <w:p w14:paraId="13745ED0" w14:textId="77777777" w:rsidR="009D2FAE" w:rsidRPr="00566526" w:rsidRDefault="009D2FAE" w:rsidP="00060ECF">
            <w:pPr>
              <w:jc w:val="center"/>
              <w:rPr>
                <w:rFonts w:ascii="Times" w:hAnsi="Times"/>
              </w:rPr>
            </w:pPr>
            <w:r w:rsidRPr="00566526">
              <w:rPr>
                <w:rFonts w:ascii="Times" w:hAnsi="Times"/>
              </w:rPr>
              <w:t>agree</w:t>
            </w:r>
          </w:p>
          <w:p w14:paraId="7266125F" w14:textId="77777777" w:rsidR="009D2FAE" w:rsidRPr="00566526" w:rsidRDefault="009D2FA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2512" behindDoc="0" locked="0" layoutInCell="1" allowOverlap="1" wp14:anchorId="4102940F" wp14:editId="03A49879">
                      <wp:simplePos x="0" y="0"/>
                      <wp:positionH relativeFrom="column">
                        <wp:posOffset>403686</wp:posOffset>
                      </wp:positionH>
                      <wp:positionV relativeFrom="paragraph">
                        <wp:posOffset>96464</wp:posOffset>
                      </wp:positionV>
                      <wp:extent cx="5395615" cy="190389"/>
                      <wp:effectExtent l="0" t="0" r="14605" b="26035"/>
                      <wp:wrapNone/>
                      <wp:docPr id="111" name="Group 1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2" name="Rectangle 1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91321DB" id="Group 111" o:spid="_x0000_s1026" style="position:absolute;margin-left:31.8pt;margin-top:7.6pt;width:424.85pt;height:15pt;z-index:2517125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CdM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4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K6UJ0y1AwAAuRgAAA4AAAAAAAAAAAAAAAAALgIAAGRycy9l&#13;&#10;Mm9Eb2MueG1sUEsBAi0AFAAGAAgAAAAhABlOL2ziAAAADQEAAA8AAAAAAAAAAAAAAAAADwYAAGRy&#13;&#10;cy9kb3ducmV2LnhtbFBLBQYAAAAABAAEAPMAAAAeBwAAAAA=&#13;&#10;">
                      <v:rect id="Rectangle 1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8pl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" filled="f" strokecolor="black [3213]" strokeweight="1pt">
                        <v:shadow on="t" type="perspective" color="black" origin=",.5" offset=".63889mm,0" matrix="655f,,,655f"/>
                      </v:rect>
                      <v:rect id="Rectangle 1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2/+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3XNv/skAAADh&#13;&#10;AAAADwAAAAAAAAAAAAAAAAAHAgAAZHJzL2Rvd25yZXYueG1sUEsFBgAAAAADAAMAtwAAAP0CAAAA&#13;&#10;AA==&#13;&#10;" filled="f" strokecolor="black [3213]" strokeweight="1pt">
                        <v:shadow on="t" type="perspective" color="black" origin=",.5" offset=".63889mm,0" matrix="655f,,,655f"/>
                      </v:rect>
                      <v:rect id="Rectangle 1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veKyQAAAOEAAAAPAAAAZHJzL2Rvd25yZXYueG1sRI/dagIx&#13;&#10;EEbvhb5DmIJ3mlVE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Upr3iskAAADh&#13;&#10;AAAADwAAAAAAAAAAAAAAAAAHAgAAZHJzL2Rvd25yZXYueG1sUEsFBgAAAAADAAMAtwAAAP0CAAAA&#13;&#10;AA==&#13;&#10;" filled="f" strokecolor="black [3213]" strokeweight="1pt">
                        <v:shadow on="t" type="perspective" color="black" origin=",.5" offset=".63889mm,0" matrix="655f,,,655f"/>
                      </v:rect>
                      <v:rect id="Rectangle 1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1lIR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PdZSEckAAADh&#13;&#10;AAAADwAAAAAAAAAAAAAAAAAHAgAAZHJzL2Rvd25yZXYueG1sUEsFBgAAAAADAAMAtwAAAP0CAAAA&#13;&#10;AA==&#13;&#10;" filled="f" strokecolor="black [3213]" strokeweight="1pt">
                        <v:shadow on="t" type="perspective" color="black" origin=",.5" offset=".63889mm,0" matrix="655f,,,655f"/>
                      </v:rect>
                      <v:rect id="Rectangle 1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Mxm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RRuRnEDOb4CAAD//wMAUEsBAi0AFAAGAAgAAAAhANvh9svuAAAAhQEAABMAAAAA&#13;&#10;AAAAAAAAAAAAAAAAAFtDb250ZW50X1R5cGVzXS54bWxQSwECLQAUAAYACAAAACEAWvQsW78AAAAV&#13;&#10;AQAACwAAAAAAAAAAAAAAAAAfAQAAX3JlbHMvLnJlbHNQSwECLQAUAAYACAAAACEAzQTMZ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0DBCB49" w14:textId="77777777" w:rsidR="009D2FAE" w:rsidRPr="00566526" w:rsidRDefault="009D2FAE" w:rsidP="00060ECF">
            <w:pPr>
              <w:jc w:val="center"/>
              <w:rPr>
                <w:rFonts w:ascii="Times" w:hAnsi="Times"/>
              </w:rPr>
            </w:pPr>
            <w:r w:rsidRPr="00566526">
              <w:rPr>
                <w:rFonts w:ascii="Times" w:hAnsi="Times"/>
              </w:rPr>
              <w:t>Partially</w:t>
            </w:r>
          </w:p>
          <w:p w14:paraId="1B128444" w14:textId="77777777" w:rsidR="009D2FAE" w:rsidRPr="00566526" w:rsidRDefault="009D2FAE" w:rsidP="00060ECF">
            <w:pPr>
              <w:jc w:val="center"/>
              <w:rPr>
                <w:rFonts w:ascii="Times" w:hAnsi="Times"/>
              </w:rPr>
            </w:pPr>
            <w:r w:rsidRPr="00566526">
              <w:rPr>
                <w:rFonts w:ascii="Times" w:hAnsi="Times"/>
              </w:rPr>
              <w:t>agree</w:t>
            </w:r>
          </w:p>
        </w:tc>
        <w:tc>
          <w:tcPr>
            <w:tcW w:w="1980" w:type="dxa"/>
          </w:tcPr>
          <w:p w14:paraId="3068E8E4" w14:textId="77777777" w:rsidR="009D2FAE" w:rsidRPr="00566526" w:rsidRDefault="009D2FAE" w:rsidP="00060ECF">
            <w:pPr>
              <w:jc w:val="center"/>
              <w:rPr>
                <w:rFonts w:ascii="Times" w:hAnsi="Times"/>
              </w:rPr>
            </w:pPr>
            <w:r w:rsidRPr="00566526">
              <w:rPr>
                <w:rFonts w:ascii="Times" w:hAnsi="Times"/>
              </w:rPr>
              <w:t>Neither agree nor disagree</w:t>
            </w:r>
          </w:p>
        </w:tc>
        <w:tc>
          <w:tcPr>
            <w:tcW w:w="1980" w:type="dxa"/>
          </w:tcPr>
          <w:p w14:paraId="43BB318B" w14:textId="77777777" w:rsidR="009D2FAE" w:rsidRPr="00566526" w:rsidRDefault="009D2FAE" w:rsidP="00060ECF">
            <w:pPr>
              <w:jc w:val="center"/>
              <w:rPr>
                <w:rFonts w:ascii="Times" w:hAnsi="Times"/>
              </w:rPr>
            </w:pPr>
            <w:r w:rsidRPr="00566526">
              <w:rPr>
                <w:rFonts w:ascii="Times" w:hAnsi="Times"/>
              </w:rPr>
              <w:t xml:space="preserve">Partially </w:t>
            </w:r>
          </w:p>
          <w:p w14:paraId="7F687C9B" w14:textId="77777777" w:rsidR="009D2FAE" w:rsidRPr="00566526" w:rsidRDefault="009D2FAE" w:rsidP="00060ECF">
            <w:pPr>
              <w:jc w:val="center"/>
              <w:rPr>
                <w:rFonts w:ascii="Times" w:hAnsi="Times"/>
              </w:rPr>
            </w:pPr>
            <w:r w:rsidRPr="00566526">
              <w:rPr>
                <w:rFonts w:ascii="Times" w:hAnsi="Times"/>
              </w:rPr>
              <w:t>disagree</w:t>
            </w:r>
          </w:p>
        </w:tc>
        <w:tc>
          <w:tcPr>
            <w:tcW w:w="1980" w:type="dxa"/>
          </w:tcPr>
          <w:p w14:paraId="668141B7" w14:textId="77777777" w:rsidR="009D2FAE" w:rsidRPr="00566526" w:rsidRDefault="009D2FAE" w:rsidP="00060ECF">
            <w:pPr>
              <w:jc w:val="center"/>
              <w:rPr>
                <w:rFonts w:ascii="Times" w:hAnsi="Times"/>
              </w:rPr>
            </w:pPr>
            <w:r w:rsidRPr="00566526">
              <w:rPr>
                <w:rFonts w:ascii="Times" w:hAnsi="Times"/>
              </w:rPr>
              <w:t xml:space="preserve">Strongly </w:t>
            </w:r>
          </w:p>
          <w:p w14:paraId="07C2E99E" w14:textId="77777777" w:rsidR="009D2FAE" w:rsidRPr="00566526" w:rsidRDefault="009D2FAE" w:rsidP="00060ECF">
            <w:pPr>
              <w:jc w:val="center"/>
              <w:rPr>
                <w:rFonts w:ascii="Times" w:hAnsi="Times"/>
              </w:rPr>
            </w:pPr>
            <w:r w:rsidRPr="00566526">
              <w:rPr>
                <w:rFonts w:ascii="Times" w:hAnsi="Times"/>
              </w:rPr>
              <w:t>disagree</w:t>
            </w:r>
          </w:p>
          <w:p w14:paraId="5B890799" w14:textId="77777777" w:rsidR="009D2FAE" w:rsidRPr="00566526" w:rsidRDefault="009D2FAE" w:rsidP="00060ECF">
            <w:pPr>
              <w:jc w:val="center"/>
              <w:rPr>
                <w:rFonts w:ascii="Times" w:hAnsi="Times"/>
              </w:rPr>
            </w:pPr>
          </w:p>
          <w:p w14:paraId="32F55113" w14:textId="77777777" w:rsidR="009D2FAE" w:rsidRPr="00566526" w:rsidRDefault="009D2FAE" w:rsidP="00060ECF">
            <w:pPr>
              <w:jc w:val="center"/>
              <w:rPr>
                <w:rFonts w:ascii="Times" w:hAnsi="Times"/>
              </w:rPr>
            </w:pPr>
          </w:p>
        </w:tc>
      </w:tr>
    </w:tbl>
    <w:p w14:paraId="35499F9A" w14:textId="647CB8F3" w:rsidR="00A65705" w:rsidRPr="00566526" w:rsidRDefault="00A65705" w:rsidP="00DF0E70">
      <w:pPr>
        <w:rPr>
          <w:rFonts w:ascii="Times" w:hAnsi="Times"/>
        </w:rPr>
      </w:pPr>
    </w:p>
    <w:p w14:paraId="52B0F464" w14:textId="71F7F98E" w:rsidR="009D2FAE" w:rsidRPr="00566526" w:rsidRDefault="009D2FAE"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Still in Figure-4 uncertainty is irrelevant to the number of infections</w:t>
      </w:r>
      <w:r w:rsidR="003468CF" w:rsidRPr="00566526">
        <w:rPr>
          <w:rFonts w:ascii="Times" w:hAnsi="Times" w:cs="Calibri"/>
          <w:sz w:val="24"/>
        </w:rPr>
        <w:t xml:space="preserve"> of the countries.</w:t>
      </w:r>
      <w:r w:rsidRPr="00566526">
        <w:rPr>
          <w:rFonts w:ascii="Times" w:hAnsi="Times" w:cs="Calibri"/>
          <w:sz w:val="24"/>
        </w:rPr>
        <w:t xml:space="preserve"> </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49493D80" w14:textId="77777777" w:rsidTr="00060ECF">
        <w:tc>
          <w:tcPr>
            <w:tcW w:w="1979" w:type="dxa"/>
          </w:tcPr>
          <w:p w14:paraId="699C8B40" w14:textId="77777777" w:rsidR="009D2FAE" w:rsidRPr="00566526" w:rsidRDefault="009D2FAE" w:rsidP="00060ECF">
            <w:pPr>
              <w:jc w:val="center"/>
              <w:rPr>
                <w:rFonts w:ascii="Times" w:hAnsi="Times"/>
              </w:rPr>
            </w:pPr>
            <w:r w:rsidRPr="00566526">
              <w:rPr>
                <w:rFonts w:ascii="Times" w:hAnsi="Times"/>
              </w:rPr>
              <w:t>Strongly</w:t>
            </w:r>
          </w:p>
          <w:p w14:paraId="3596F7CF" w14:textId="77777777" w:rsidR="009D2FAE" w:rsidRPr="00566526" w:rsidRDefault="009D2FAE" w:rsidP="00060ECF">
            <w:pPr>
              <w:jc w:val="center"/>
              <w:rPr>
                <w:rFonts w:ascii="Times" w:hAnsi="Times"/>
              </w:rPr>
            </w:pPr>
            <w:r w:rsidRPr="00566526">
              <w:rPr>
                <w:rFonts w:ascii="Times" w:hAnsi="Times"/>
              </w:rPr>
              <w:t>agree</w:t>
            </w:r>
          </w:p>
          <w:p w14:paraId="7BAD86B4" w14:textId="77777777" w:rsidR="009D2FAE" w:rsidRPr="00566526" w:rsidRDefault="009D2FA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4560" behindDoc="0" locked="0" layoutInCell="1" allowOverlap="1" wp14:anchorId="19C92E0B" wp14:editId="5C7A1DB1">
                      <wp:simplePos x="0" y="0"/>
                      <wp:positionH relativeFrom="column">
                        <wp:posOffset>403686</wp:posOffset>
                      </wp:positionH>
                      <wp:positionV relativeFrom="paragraph">
                        <wp:posOffset>96464</wp:posOffset>
                      </wp:positionV>
                      <wp:extent cx="5395615" cy="190389"/>
                      <wp:effectExtent l="0" t="0" r="14605" b="26035"/>
                      <wp:wrapNone/>
                      <wp:docPr id="117" name="Group 1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8" name="Rectangle 1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D5279B" id="Group 117" o:spid="_x0000_s1026" style="position:absolute;margin-left:31.8pt;margin-top:7.6pt;width:424.85pt;height:15pt;z-index:2517145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pNyabMwDAAC5GAAA&#13;&#10;DgAAAAAAAAAAAAAAAAAuAgAAZHJzL2Uyb0RvYy54bWxQSwECLQAUAAYACAAAACEAGU4vbOIAAAAN&#13;&#10;AQAADwAAAAAAAAAAAAAAAAAmBgAAZHJzL2Rvd25yZXYueG1sUEsFBgAAAAAEAAQA8wAAADUHAAAA&#13;&#10;AA==&#13;&#10;">
                      <v:rect id="Rectangle 1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" filled="f" strokecolor="black [3213]" strokeweight="1pt">
                        <v:shadow on="t" type="perspective" color="black" origin=",.5" offset=".63889mm,0" matrix="655f,,,655f"/>
                      </v:rect>
                      <v:rect id="Rectangle 1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1gU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" filled="f" strokecolor="black [3213]" strokeweight="1pt">
                        <v:shadow on="t" type="perspective" color="black" origin=",.5" offset=".63889mm,0" matrix="655f,,,655f"/>
                      </v:rect>
                      <v:rect id="Rectangle 1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" filled="f" strokecolor="black [3213]" strokeweight="1pt">
                        <v:shadow on="t" type="perspective" color="black" origin=",.5" offset=".63889mm,0" matrix="655f,,,655f"/>
                      </v:rect>
                      <v:rect id="Rectangle 1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Z6v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" filled="f" strokecolor="black [3213]" strokeweight="1pt">
                        <v:shadow on="t" type="perspective" color="black" origin=",.5" offset=".63889mm,0" matrix="655f,,,655f"/>
                      </v:rect>
                      <v:rect id="Rectangle 1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B15A4AC" w14:textId="77777777" w:rsidR="009D2FAE" w:rsidRPr="00566526" w:rsidRDefault="009D2FAE" w:rsidP="00060ECF">
            <w:pPr>
              <w:jc w:val="center"/>
              <w:rPr>
                <w:rFonts w:ascii="Times" w:hAnsi="Times"/>
              </w:rPr>
            </w:pPr>
            <w:r w:rsidRPr="00566526">
              <w:rPr>
                <w:rFonts w:ascii="Times" w:hAnsi="Times"/>
              </w:rPr>
              <w:t>Partially</w:t>
            </w:r>
          </w:p>
          <w:p w14:paraId="185B28F0" w14:textId="77777777" w:rsidR="009D2FAE" w:rsidRPr="00566526" w:rsidRDefault="009D2FAE" w:rsidP="00060ECF">
            <w:pPr>
              <w:jc w:val="center"/>
              <w:rPr>
                <w:rFonts w:ascii="Times" w:hAnsi="Times"/>
              </w:rPr>
            </w:pPr>
            <w:r w:rsidRPr="00566526">
              <w:rPr>
                <w:rFonts w:ascii="Times" w:hAnsi="Times"/>
              </w:rPr>
              <w:t>agree</w:t>
            </w:r>
          </w:p>
        </w:tc>
        <w:tc>
          <w:tcPr>
            <w:tcW w:w="1980" w:type="dxa"/>
          </w:tcPr>
          <w:p w14:paraId="7C3E397A" w14:textId="77777777" w:rsidR="009D2FAE" w:rsidRPr="00566526" w:rsidRDefault="009D2FAE" w:rsidP="00060ECF">
            <w:pPr>
              <w:jc w:val="center"/>
              <w:rPr>
                <w:rFonts w:ascii="Times" w:hAnsi="Times"/>
              </w:rPr>
            </w:pPr>
            <w:r w:rsidRPr="00566526">
              <w:rPr>
                <w:rFonts w:ascii="Times" w:hAnsi="Times"/>
              </w:rPr>
              <w:t>Neither agree nor disagree</w:t>
            </w:r>
          </w:p>
        </w:tc>
        <w:tc>
          <w:tcPr>
            <w:tcW w:w="1980" w:type="dxa"/>
          </w:tcPr>
          <w:p w14:paraId="7A3009A8" w14:textId="77777777" w:rsidR="009D2FAE" w:rsidRPr="00566526" w:rsidRDefault="009D2FAE" w:rsidP="00060ECF">
            <w:pPr>
              <w:jc w:val="center"/>
              <w:rPr>
                <w:rFonts w:ascii="Times" w:hAnsi="Times"/>
              </w:rPr>
            </w:pPr>
            <w:r w:rsidRPr="00566526">
              <w:rPr>
                <w:rFonts w:ascii="Times" w:hAnsi="Times"/>
              </w:rPr>
              <w:t xml:space="preserve">Partially </w:t>
            </w:r>
          </w:p>
          <w:p w14:paraId="1FEF7A7A" w14:textId="77777777" w:rsidR="009D2FAE" w:rsidRPr="00566526" w:rsidRDefault="009D2FAE" w:rsidP="00060ECF">
            <w:pPr>
              <w:jc w:val="center"/>
              <w:rPr>
                <w:rFonts w:ascii="Times" w:hAnsi="Times"/>
              </w:rPr>
            </w:pPr>
            <w:r w:rsidRPr="00566526">
              <w:rPr>
                <w:rFonts w:ascii="Times" w:hAnsi="Times"/>
              </w:rPr>
              <w:t>disagree</w:t>
            </w:r>
          </w:p>
        </w:tc>
        <w:tc>
          <w:tcPr>
            <w:tcW w:w="1980" w:type="dxa"/>
          </w:tcPr>
          <w:p w14:paraId="413A6B51" w14:textId="77777777" w:rsidR="009D2FAE" w:rsidRPr="00566526" w:rsidRDefault="009D2FAE" w:rsidP="00060ECF">
            <w:pPr>
              <w:jc w:val="center"/>
              <w:rPr>
                <w:rFonts w:ascii="Times" w:hAnsi="Times"/>
              </w:rPr>
            </w:pPr>
            <w:r w:rsidRPr="00566526">
              <w:rPr>
                <w:rFonts w:ascii="Times" w:hAnsi="Times"/>
              </w:rPr>
              <w:t xml:space="preserve">Strongly </w:t>
            </w:r>
          </w:p>
          <w:p w14:paraId="7933E9D3" w14:textId="77777777" w:rsidR="009D2FAE" w:rsidRPr="00566526" w:rsidRDefault="009D2FAE" w:rsidP="00060ECF">
            <w:pPr>
              <w:jc w:val="center"/>
              <w:rPr>
                <w:rFonts w:ascii="Times" w:hAnsi="Times"/>
              </w:rPr>
            </w:pPr>
            <w:r w:rsidRPr="00566526">
              <w:rPr>
                <w:rFonts w:ascii="Times" w:hAnsi="Times"/>
              </w:rPr>
              <w:t>disagree</w:t>
            </w:r>
          </w:p>
          <w:p w14:paraId="579E36F7" w14:textId="77777777" w:rsidR="009D2FAE" w:rsidRPr="00566526" w:rsidRDefault="009D2FAE" w:rsidP="00060ECF">
            <w:pPr>
              <w:jc w:val="center"/>
              <w:rPr>
                <w:rFonts w:ascii="Times" w:hAnsi="Times"/>
              </w:rPr>
            </w:pPr>
          </w:p>
          <w:p w14:paraId="6BAF908C" w14:textId="77777777" w:rsidR="009D2FAE" w:rsidRPr="00566526" w:rsidRDefault="009D2FAE" w:rsidP="00060ECF">
            <w:pPr>
              <w:jc w:val="center"/>
              <w:rPr>
                <w:rFonts w:ascii="Times" w:hAnsi="Times"/>
              </w:rPr>
            </w:pPr>
          </w:p>
        </w:tc>
      </w:tr>
    </w:tbl>
    <w:p w14:paraId="51981925" w14:textId="6F04B318" w:rsidR="00AF14D3" w:rsidDel="00D27F66" w:rsidRDefault="00AF14D3" w:rsidP="00AF14D3">
      <w:pPr>
        <w:spacing w:before="100" w:beforeAutospacing="1" w:after="100" w:afterAutospacing="1"/>
        <w:rPr>
          <w:del w:id="764" w:author="Rashid Islam" w:date="2021-10-31T18:01:00Z"/>
          <w:rFonts w:ascii="Calibri" w:hAnsi="Calibri" w:cs="Calibri"/>
        </w:rPr>
      </w:pPr>
    </w:p>
    <w:p w14:paraId="257C9200" w14:textId="4B0C474E" w:rsidR="00AF14D3" w:rsidRPr="00B813AF" w:rsidDel="00D27F66" w:rsidRDefault="00E47F48" w:rsidP="00AF14D3">
      <w:pPr>
        <w:spacing w:before="100" w:beforeAutospacing="1" w:after="100" w:afterAutospacing="1"/>
        <w:rPr>
          <w:del w:id="765" w:author="Rashid Islam" w:date="2021-10-31T18:01:00Z"/>
          <w:rFonts w:ascii="Calibri" w:hAnsi="Calibri" w:cs="Calibri"/>
          <w:b/>
          <w:bCs/>
        </w:rPr>
      </w:pPr>
      <w:del w:id="766" w:author="Rashid Islam" w:date="2021-10-31T18:01:00Z">
        <w:r w:rsidRPr="00271EF0" w:rsidDel="00D27F66">
          <w:rPr>
            <w:rFonts w:ascii="Times" w:hAnsi="Times"/>
            <w:noProof/>
          </w:rPr>
          <mc:AlternateContent>
            <mc:Choice Requires="wps">
              <w:drawing>
                <wp:anchor distT="0" distB="0" distL="114300" distR="114300" simplePos="0" relativeHeight="251776000" behindDoc="0" locked="0" layoutInCell="1" allowOverlap="1" wp14:anchorId="1B3B56CC" wp14:editId="53D1F0EE">
                  <wp:simplePos x="0" y="0"/>
                  <wp:positionH relativeFrom="column">
                    <wp:posOffset>-123638</wp:posOffset>
                  </wp:positionH>
                  <wp:positionV relativeFrom="paragraph">
                    <wp:posOffset>-574040</wp:posOffset>
                  </wp:positionV>
                  <wp:extent cx="2602523" cy="271306"/>
                  <wp:effectExtent l="0" t="0" r="1270" b="0"/>
                  <wp:wrapNone/>
                  <wp:docPr id="269" name="Text Box 269"/>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56CC" id="Text Box 269" o:spid="_x0000_s1039" type="#_x0000_t202" style="position:absolute;margin-left:-9.75pt;margin-top:-45.2pt;width:204.9pt;height:21.3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" fillcolor="white [3201]" stroked="f" strokeweight=".5pt">
                  <v:textbo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B813AF" w:rsidDel="00D27F66">
          <w:rPr>
            <w:rFonts w:ascii="Calibri" w:hAnsi="Calibri" w:cs="Calibri"/>
            <w:b/>
            <w:bCs/>
          </w:rPr>
          <w:delText>9</w:delText>
        </w:r>
        <w:r w:rsidR="00AF14D3" w:rsidRPr="00A06E78" w:rsidDel="00D27F66">
          <w:rPr>
            <w:rFonts w:ascii="Calibri" w:hAnsi="Calibri" w:cs="Calibri"/>
            <w:b/>
            <w:bCs/>
          </w:rPr>
          <w:delText>. Please provide any additional comments</w:delText>
        </w:r>
        <w:r w:rsidR="00AF14D3" w:rsidRPr="00B813AF" w:rsidDel="00D27F66">
          <w:rPr>
            <w:rFonts w:ascii="Calibri" w:hAnsi="Calibri" w:cs="Calibri"/>
            <w:b/>
            <w:bCs/>
          </w:rPr>
          <w:delText>/suggestions</w:delText>
        </w:r>
        <w:r w:rsidR="00AF14D3" w:rsidRPr="00A06E78" w:rsidDel="00D27F66">
          <w:rPr>
            <w:rFonts w:ascii="Calibri" w:hAnsi="Calibri" w:cs="Calibri"/>
            <w:b/>
            <w:bCs/>
          </w:rPr>
          <w:delText xml:space="preserve"> you wish the researchers to </w:delText>
        </w:r>
        <w:r w:rsidR="00D046FE" w:rsidDel="00D27F66">
          <w:rPr>
            <w:rFonts w:ascii="Calibri" w:hAnsi="Calibri" w:cs="Calibri"/>
            <w:b/>
            <w:bCs/>
          </w:rPr>
          <w:delText>inform regarding</w:delText>
        </w:r>
        <w:r w:rsidR="00AF14D3" w:rsidRPr="00B813AF" w:rsidDel="00D27F66">
          <w:rPr>
            <w:rFonts w:ascii="Calibri" w:hAnsi="Calibri" w:cs="Calibri"/>
            <w:b/>
            <w:bCs/>
          </w:rPr>
          <w:delText xml:space="preserve"> this section</w:delText>
        </w:r>
        <w:r w:rsidR="00AF14D3" w:rsidRPr="00A06E78" w:rsidDel="00D27F66">
          <w:rPr>
            <w:rFonts w:ascii="Calibri" w:hAnsi="Calibri" w:cs="Calibri"/>
            <w:b/>
            <w:bCs/>
          </w:rPr>
          <w:delText xml:space="preserve">. </w:delText>
        </w:r>
      </w:del>
    </w:p>
    <w:p w14:paraId="36F9C066" w14:textId="0D3DB463" w:rsidR="00AF14D3" w:rsidDel="00D27F66" w:rsidRDefault="00AF14D3" w:rsidP="00AF14D3">
      <w:pPr>
        <w:spacing w:before="100" w:beforeAutospacing="1" w:after="100" w:afterAutospacing="1"/>
        <w:rPr>
          <w:del w:id="767" w:author="Rashid Islam" w:date="2021-10-31T18:01:00Z"/>
          <w:rFonts w:ascii="Calibri" w:hAnsi="Calibri" w:cs="Calibri"/>
        </w:rPr>
      </w:pPr>
      <w:del w:id="768" w:author="Rashid Islam" w:date="2021-10-31T18:01:00Z">
        <w:r w:rsidDel="00D27F66">
          <w:rPr>
            <w:rFonts w:ascii="Calibri" w:hAnsi="Calibri" w:cs="Calibri"/>
          </w:rPr>
          <w:delText>……………………………………….……………………………………….……………………………………….…………………………………</w:delText>
        </w:r>
      </w:del>
    </w:p>
    <w:p w14:paraId="2656DDF3" w14:textId="4888E835" w:rsidR="00AF14D3" w:rsidRPr="00A06E78" w:rsidDel="00D27F66" w:rsidRDefault="00AF14D3" w:rsidP="00AF14D3">
      <w:pPr>
        <w:spacing w:before="100" w:beforeAutospacing="1" w:after="100" w:afterAutospacing="1"/>
        <w:rPr>
          <w:del w:id="769" w:author="Rashid Islam" w:date="2021-10-31T18:01:00Z"/>
        </w:rPr>
      </w:pPr>
      <w:del w:id="770" w:author="Rashid Islam" w:date="2021-10-31T18:01:00Z">
        <w:r w:rsidDel="00D27F66">
          <w:rPr>
            <w:rFonts w:ascii="Calibri" w:hAnsi="Calibri" w:cs="Calibri"/>
          </w:rPr>
          <w:delText>……………………………………….……………………………………….……………………………………….…………………………………</w:delText>
        </w:r>
      </w:del>
    </w:p>
    <w:p w14:paraId="6D8D8565" w14:textId="26A31019" w:rsidR="00AF14D3" w:rsidRPr="00A06E78" w:rsidDel="00D27F66" w:rsidRDefault="00AF14D3" w:rsidP="00AF14D3">
      <w:pPr>
        <w:spacing w:before="100" w:beforeAutospacing="1" w:after="100" w:afterAutospacing="1"/>
        <w:rPr>
          <w:del w:id="771" w:author="Rashid Islam" w:date="2021-10-31T18:01:00Z"/>
        </w:rPr>
      </w:pPr>
      <w:del w:id="772" w:author="Rashid Islam" w:date="2021-10-31T18:01:00Z">
        <w:r w:rsidDel="00D27F66">
          <w:rPr>
            <w:rFonts w:ascii="Calibri" w:hAnsi="Calibri" w:cs="Calibri"/>
          </w:rPr>
          <w:delText>……………………………………….……………………………………….……………………………………….…………………………………</w:delText>
        </w:r>
      </w:del>
    </w:p>
    <w:p w14:paraId="164D1072" w14:textId="387F101D" w:rsidR="00AF14D3" w:rsidRDefault="00AF14D3" w:rsidP="00DF0E70"/>
    <w:p w14:paraId="7D99F170" w14:textId="77777777" w:rsidR="00B813AF" w:rsidRDefault="00B813AF" w:rsidP="00DF0E70"/>
    <w:p w14:paraId="1DE83576" w14:textId="04E99412" w:rsidR="00A65705" w:rsidRPr="00B813AF" w:rsidRDefault="00A46B4F" w:rsidP="00DF0E70">
      <w:pPr>
        <w:rPr>
          <w:rFonts w:ascii="Times" w:hAnsi="Times"/>
          <w:b/>
          <w:bCs/>
          <w:sz w:val="28"/>
          <w:szCs w:val="28"/>
          <w:u w:val="single"/>
        </w:rPr>
      </w:pPr>
      <w:r w:rsidRPr="00604CF3">
        <w:rPr>
          <w:rFonts w:ascii="Times" w:hAnsi="Times"/>
          <w:b/>
          <w:bCs/>
          <w:sz w:val="28"/>
          <w:szCs w:val="28"/>
          <w:u w:val="single"/>
        </w:rPr>
        <w:lastRenderedPageBreak/>
        <w:t xml:space="preserve">VUWCA for </w:t>
      </w:r>
      <w:r>
        <w:rPr>
          <w:rFonts w:ascii="Times" w:hAnsi="Times"/>
          <w:b/>
          <w:bCs/>
          <w:sz w:val="28"/>
          <w:szCs w:val="28"/>
          <w:u w:val="single"/>
        </w:rPr>
        <w:t>100</w:t>
      </w:r>
      <w:r w:rsidRPr="00604CF3">
        <w:rPr>
          <w:rFonts w:ascii="Times" w:hAnsi="Times"/>
          <w:b/>
          <w:bCs/>
          <w:sz w:val="28"/>
          <w:szCs w:val="28"/>
          <w:u w:val="single"/>
        </w:rPr>
        <w:t xml:space="preserve"> Countr</w:t>
      </w:r>
      <w:r>
        <w:rPr>
          <w:rFonts w:ascii="Times" w:hAnsi="Times"/>
          <w:b/>
          <w:bCs/>
          <w:sz w:val="28"/>
          <w:szCs w:val="28"/>
          <w:u w:val="single"/>
        </w:rPr>
        <w:t>ies</w:t>
      </w:r>
      <w:r w:rsidR="00F35683">
        <w:rPr>
          <w:rFonts w:ascii="Times" w:hAnsi="Times"/>
          <w:b/>
          <w:bCs/>
          <w:sz w:val="28"/>
          <w:szCs w:val="28"/>
          <w:u w:val="single"/>
        </w:rPr>
        <w:br/>
      </w:r>
    </w:p>
    <w:p w14:paraId="6E83C8BB" w14:textId="14FBBB04" w:rsidR="00A65705" w:rsidRDefault="00F35683" w:rsidP="00F35683">
      <w:pPr>
        <w:jc w:val="center"/>
      </w:pPr>
      <w:r>
        <w:rPr>
          <w:noProof/>
        </w:rPr>
        <w:drawing>
          <wp:inline distT="0" distB="0" distL="0" distR="0" wp14:anchorId="13C8D6C4" wp14:editId="3814CE4D">
            <wp:extent cx="5118847" cy="5109391"/>
            <wp:effectExtent l="12700" t="12700" r="1206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
                    <a:stretch>
                      <a:fillRect/>
                    </a:stretch>
                  </pic:blipFill>
                  <pic:spPr>
                    <a:xfrm>
                      <a:off x="0" y="0"/>
                      <a:ext cx="5139412" cy="5129918"/>
                    </a:xfrm>
                    <a:prstGeom prst="rect">
                      <a:avLst/>
                    </a:prstGeom>
                    <a:ln>
                      <a:solidFill>
                        <a:schemeClr val="bg1">
                          <a:lumMod val="85000"/>
                        </a:schemeClr>
                      </a:solidFill>
                    </a:ln>
                  </pic:spPr>
                </pic:pic>
              </a:graphicData>
            </a:graphic>
          </wp:inline>
        </w:drawing>
      </w:r>
    </w:p>
    <w:p w14:paraId="188B984E" w14:textId="5C06C67E" w:rsidR="00F35683" w:rsidRPr="00DF0E70" w:rsidRDefault="00F35683" w:rsidP="00DF0E70"/>
    <w:p w14:paraId="0F25BAE3" w14:textId="3E5EB224" w:rsidR="00404C97" w:rsidRDefault="00404C97" w:rsidP="00AF14D3">
      <w:pPr>
        <w:jc w:val="center"/>
        <w:rPr>
          <w:b/>
          <w:bCs/>
        </w:rPr>
      </w:pPr>
    </w:p>
    <w:p w14:paraId="49EEDF85" w14:textId="47E1647B" w:rsidR="00A46B4F" w:rsidRDefault="00A46B4F" w:rsidP="00AF14D3">
      <w:pPr>
        <w:jc w:val="center"/>
      </w:pPr>
      <w:r w:rsidRPr="00DF0E70">
        <w:t xml:space="preserve">Figure-4: Bubble chart </w:t>
      </w:r>
      <w:r>
        <w:t>for 100</w:t>
      </w:r>
      <w:r w:rsidRPr="00DF0E70">
        <w:t xml:space="preserve"> countries</w:t>
      </w:r>
    </w:p>
    <w:p w14:paraId="5E179653" w14:textId="77777777" w:rsidR="00A46B4F" w:rsidRDefault="00A46B4F" w:rsidP="00216B43">
      <w:pPr>
        <w:rPr>
          <w:b/>
          <w:bCs/>
        </w:rPr>
      </w:pPr>
    </w:p>
    <w:p w14:paraId="60A4C727" w14:textId="1FCB12B8" w:rsidR="00404C97" w:rsidRDefault="00404C97" w:rsidP="00216B43">
      <w:pPr>
        <w:rPr>
          <w:b/>
          <w:bCs/>
        </w:rPr>
      </w:pPr>
    </w:p>
    <w:p w14:paraId="5A442539" w14:textId="43E07A0B" w:rsidR="00404C97" w:rsidRPr="00A46B4F" w:rsidRDefault="00A46B4F" w:rsidP="00B309E1">
      <w:pPr>
        <w:jc w:val="both"/>
      </w:pPr>
      <w:r>
        <w:rPr>
          <w:b/>
          <w:bCs/>
        </w:rPr>
        <w:t xml:space="preserve">Description: </w:t>
      </w:r>
      <w:r w:rsidRPr="00A46B4F">
        <w:t xml:space="preserve">We have trained the machine learning models for </w:t>
      </w:r>
      <w:r>
        <w:t xml:space="preserve">top 100 countries based on </w:t>
      </w:r>
      <w:r w:rsidR="00B309E1">
        <w:t xml:space="preserve">the </w:t>
      </w:r>
      <w:r>
        <w:t xml:space="preserve">number of infections. In this </w:t>
      </w:r>
      <w:r w:rsidR="00B309E1">
        <w:t>F</w:t>
      </w:r>
      <w:r>
        <w:t>igure-4</w:t>
      </w:r>
      <w:r w:rsidR="00B309E1">
        <w:t>,</w:t>
      </w:r>
      <w:r>
        <w:t xml:space="preserve"> we have utilized data for all countries. Since the chart is zoomable, we have not shown label for the smaller </w:t>
      </w:r>
      <w:r w:rsidR="00B309E1">
        <w:t>circumference</w:t>
      </w:r>
      <w:r>
        <w:t xml:space="preserve"> countries due to insufficient space </w:t>
      </w:r>
      <w:r w:rsidR="00E63065">
        <w:t>to</w:t>
      </w:r>
      <w:r>
        <w:t xml:space="preserve"> </w:t>
      </w:r>
      <w:r w:rsidR="00B309E1">
        <w:t>accommodat</w:t>
      </w:r>
      <w:r w:rsidR="00E63065">
        <w:t>e</w:t>
      </w:r>
      <w:r w:rsidR="00B309E1">
        <w:t xml:space="preserve"> and can be zoom</w:t>
      </w:r>
      <w:r w:rsidR="00E63065">
        <w:t>ed-</w:t>
      </w:r>
      <w:r w:rsidR="00B309E1">
        <w:t xml:space="preserve">in to see the corresponding label of the country. </w:t>
      </w:r>
      <w:r w:rsidR="00E63065">
        <w:t>We are skipping those countries to make any question regarding them.</w:t>
      </w:r>
    </w:p>
    <w:p w14:paraId="6A011CFA" w14:textId="47C185CE" w:rsidR="00404C97" w:rsidRDefault="00404C97" w:rsidP="00216B43">
      <w:pPr>
        <w:rPr>
          <w:b/>
          <w:bCs/>
        </w:rPr>
      </w:pPr>
    </w:p>
    <w:p w14:paraId="1DFA354A" w14:textId="581B3AD6" w:rsidR="00E63065" w:rsidRPr="00FF6D67" w:rsidRDefault="00AF14D3" w:rsidP="00E63065">
      <w:pPr>
        <w:pStyle w:val="NormalWeb"/>
        <w:rPr>
          <w:rFonts w:ascii="Times New Roman" w:eastAsia="Times New Roman" w:hAnsi="Times New Roman"/>
          <w:b/>
          <w:bCs/>
          <w:sz w:val="24"/>
          <w:lang w:eastAsia="en-GB"/>
        </w:rPr>
      </w:pPr>
      <w:r>
        <w:rPr>
          <w:b/>
          <w:bCs/>
          <w:lang w:val="en-US"/>
        </w:rPr>
        <w:t>10</w:t>
      </w:r>
      <w:r w:rsidR="00E63065" w:rsidRPr="00FF6D67">
        <w:rPr>
          <w:b/>
          <w:bCs/>
          <w:lang w:val="en-US"/>
        </w:rPr>
        <w:t xml:space="preserve">. </w:t>
      </w:r>
      <w:r w:rsidR="00E63065" w:rsidRPr="00FF6D67">
        <w:rPr>
          <w:rFonts w:ascii="Times" w:eastAsia="Times New Roman" w:hAnsi="Times" w:cs="Calibri"/>
          <w:b/>
          <w:bCs/>
          <w:sz w:val="24"/>
          <w:lang w:eastAsia="en-GB"/>
        </w:rPr>
        <w:t>Select the degree to which you agree or disagree with each of the following statements:</w:t>
      </w:r>
      <w:r w:rsidR="00E63065" w:rsidRPr="00FF6D67">
        <w:rPr>
          <w:rFonts w:ascii="Calibri" w:eastAsia="Times New Roman" w:hAnsi="Calibri" w:cs="Calibri"/>
          <w:b/>
          <w:bCs/>
          <w:sz w:val="24"/>
          <w:lang w:eastAsia="en-GB"/>
        </w:rPr>
        <w:t xml:space="preserve"> </w:t>
      </w:r>
    </w:p>
    <w:p w14:paraId="22DB22D0" w14:textId="6269DBBD" w:rsidR="00E63065" w:rsidRPr="00566526" w:rsidRDefault="00E63065"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France (FRA) shows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E63065" w:rsidRPr="00566526" w14:paraId="7C45215F" w14:textId="77777777" w:rsidTr="00060ECF">
        <w:tc>
          <w:tcPr>
            <w:tcW w:w="1979" w:type="dxa"/>
          </w:tcPr>
          <w:p w14:paraId="4BD35D1E" w14:textId="77777777" w:rsidR="00E63065" w:rsidRPr="00566526" w:rsidRDefault="00E63065" w:rsidP="00060ECF">
            <w:pPr>
              <w:jc w:val="center"/>
              <w:rPr>
                <w:rFonts w:ascii="Times" w:hAnsi="Times"/>
              </w:rPr>
            </w:pPr>
            <w:r w:rsidRPr="00566526">
              <w:rPr>
                <w:rFonts w:ascii="Times" w:hAnsi="Times"/>
              </w:rPr>
              <w:lastRenderedPageBreak/>
              <w:t>Strongly</w:t>
            </w:r>
          </w:p>
          <w:p w14:paraId="06A8180A" w14:textId="77777777" w:rsidR="00E63065" w:rsidRPr="00566526" w:rsidRDefault="00E63065" w:rsidP="00060ECF">
            <w:pPr>
              <w:jc w:val="center"/>
              <w:rPr>
                <w:rFonts w:ascii="Times" w:hAnsi="Times"/>
              </w:rPr>
            </w:pPr>
            <w:r w:rsidRPr="00566526">
              <w:rPr>
                <w:rFonts w:ascii="Times" w:hAnsi="Times"/>
              </w:rPr>
              <w:t>agree</w:t>
            </w:r>
          </w:p>
          <w:p w14:paraId="79AEE20A" w14:textId="77777777" w:rsidR="00E63065" w:rsidRPr="00566526" w:rsidRDefault="00E6306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8656" behindDoc="0" locked="0" layoutInCell="1" allowOverlap="1" wp14:anchorId="031E3F90" wp14:editId="113B32C6">
                      <wp:simplePos x="0" y="0"/>
                      <wp:positionH relativeFrom="column">
                        <wp:posOffset>403686</wp:posOffset>
                      </wp:positionH>
                      <wp:positionV relativeFrom="paragraph">
                        <wp:posOffset>96464</wp:posOffset>
                      </wp:positionV>
                      <wp:extent cx="5395615" cy="190389"/>
                      <wp:effectExtent l="0" t="0" r="14605" b="26035"/>
                      <wp:wrapNone/>
                      <wp:docPr id="129" name="Group 1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0" name="Rectangle 1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AE1A86" id="Group 129" o:spid="_x0000_s1026" style="position:absolute;margin-left:31.8pt;margin-top:7.6pt;width:424.85pt;height:15pt;z-index:2517186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gD+wwMAALkYAAAOAAAAZHJzL2Uyb0RvYy54bWzsWVlv2zgQfl+g/4HQe6PTji3EKYK0CRYI&#13;&#10;2qDpIs8MRR0ARbIkHTn763c4OmzEwWbTBRZYRC8yjzk43ww/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kKIA/sMDAAC5GAAADgAAAAAAAAAA&#13;&#10;AAAAAAAuAgAAZHJzL2Uyb0RvYy54bWxQSwECLQAUAAYACAAAACEAGU4vbOIAAAANAQAADwAAAAAA&#13;&#10;AAAAAAAAAAAdBgAAZHJzL2Rvd25yZXYueG1sUEsFBgAAAAAEAAQA8wAAACwHAAAAAA==&#13;&#10;">
                      <v:rect id="Rectangle 1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3pygAAAOEAAAAPAAAAZHJzL2Rvd25yZXYueG1sRI/BagJB&#13;&#10;DIbvhb7DkEJvdVYF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GYUrenKAAAA&#13;&#10;4QAAAA8AAAAAAAAAAAAAAAAABwIAAGRycy9kb3ducmV2LnhtbFBLBQYAAAAAAwADALcAAAD+AgAA&#13;&#10;AAA=&#13;&#10;" filled="f" strokecolor="black [3213]" strokeweight="1pt">
                        <v:shadow on="t" type="perspective" color="black" origin=",.5" offset=".63889mm,0" matrix="655f,,,655f"/>
                      </v:rect>
                      <v:rect id="Rectangle 1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Ahy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CVgIcskAAADh&#13;&#10;AAAADwAAAAAAAAAAAAAAAAAHAgAAZHJzL2Rvd25yZXYueG1sUEsFBgAAAAADAAMAtwAAAP0CAAAA&#13;&#10;AA==&#13;&#10;" filled="f" strokecolor="black [3213]" strokeweight="1pt">
                        <v:shadow on="t" type="perspective" color="black" origin=",.5" offset=".63889mm,0" matrix="655f,,,655f"/>
                      </v:rect>
                      <v:rect id="Rectangle 1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pYFygAAAOEAAAAPAAAAZHJzL2Rvd25yZXYueG1sRI/RagIx&#13;&#10;EEXfC/5DGMG3blYL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PmKlgXKAAAA&#13;&#10;4QAAAA8AAAAAAAAAAAAAAAAABwIAAGRycy9kb3ducmV2LnhtbFBLBQYAAAAAAwADALcAAAD+AgAA&#13;&#10;AAA=&#13;&#10;" filled="f" strokecolor="black [3213]" strokeweight="1pt">
                        <v:shadow on="t" type="perspective" color="black" origin=",.5" offset=".63889mm,0" matrix="655f,,,655f"/>
                      </v:rect>
                      <v:rect id="Rectangle 1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jOeygAAAOEAAAAPAAAAZHJzL2Rvd25yZXYueG1sRI/RagIx&#13;&#10;EEXfBf8hjNA3N2sF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JbGM57KAAAA&#13;&#10;4QAAAA8AAAAAAAAAAAAAAAAABwIAAGRycy9kb3ducmV2LnhtbFBLBQYAAAAAAwADALcAAAD+AgAA&#13;&#10;AAA=&#13;&#10;" filled="f" strokecolor="black [3213]" strokeweight="1pt">
                        <v:shadow on="t" type="perspective" color="black" origin=",.5" offset=".63889mm,0" matrix="655f,,,655f"/>
                      </v:rect>
                      <v:rect id="Rectangle 1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6vq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Bkvq+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522927E" w14:textId="77777777" w:rsidR="00E63065" w:rsidRPr="00566526" w:rsidRDefault="00E63065" w:rsidP="00060ECF">
            <w:pPr>
              <w:jc w:val="center"/>
              <w:rPr>
                <w:rFonts w:ascii="Times" w:hAnsi="Times"/>
              </w:rPr>
            </w:pPr>
            <w:r w:rsidRPr="00566526">
              <w:rPr>
                <w:rFonts w:ascii="Times" w:hAnsi="Times"/>
              </w:rPr>
              <w:t>Partially</w:t>
            </w:r>
          </w:p>
          <w:p w14:paraId="5A5AC529" w14:textId="77777777" w:rsidR="00E63065" w:rsidRPr="00566526" w:rsidRDefault="00E63065" w:rsidP="00060ECF">
            <w:pPr>
              <w:jc w:val="center"/>
              <w:rPr>
                <w:rFonts w:ascii="Times" w:hAnsi="Times"/>
              </w:rPr>
            </w:pPr>
            <w:r w:rsidRPr="00566526">
              <w:rPr>
                <w:rFonts w:ascii="Times" w:hAnsi="Times"/>
              </w:rPr>
              <w:t>agree</w:t>
            </w:r>
          </w:p>
        </w:tc>
        <w:tc>
          <w:tcPr>
            <w:tcW w:w="1980" w:type="dxa"/>
          </w:tcPr>
          <w:p w14:paraId="674AAA7B" w14:textId="77777777" w:rsidR="00E63065" w:rsidRPr="00566526" w:rsidRDefault="00E63065" w:rsidP="00060ECF">
            <w:pPr>
              <w:jc w:val="center"/>
              <w:rPr>
                <w:rFonts w:ascii="Times" w:hAnsi="Times"/>
              </w:rPr>
            </w:pPr>
            <w:r w:rsidRPr="00566526">
              <w:rPr>
                <w:rFonts w:ascii="Times" w:hAnsi="Times"/>
              </w:rPr>
              <w:t>Neither agree nor disagree</w:t>
            </w:r>
          </w:p>
        </w:tc>
        <w:tc>
          <w:tcPr>
            <w:tcW w:w="1980" w:type="dxa"/>
          </w:tcPr>
          <w:p w14:paraId="367B22CD" w14:textId="77777777" w:rsidR="00E63065" w:rsidRPr="00566526" w:rsidRDefault="00E63065" w:rsidP="00060ECF">
            <w:pPr>
              <w:jc w:val="center"/>
              <w:rPr>
                <w:rFonts w:ascii="Times" w:hAnsi="Times"/>
              </w:rPr>
            </w:pPr>
            <w:r w:rsidRPr="00566526">
              <w:rPr>
                <w:rFonts w:ascii="Times" w:hAnsi="Times"/>
              </w:rPr>
              <w:t xml:space="preserve">Partially </w:t>
            </w:r>
          </w:p>
          <w:p w14:paraId="2CF2DE74" w14:textId="77777777" w:rsidR="00E63065" w:rsidRPr="00566526" w:rsidRDefault="00E63065" w:rsidP="00060ECF">
            <w:pPr>
              <w:jc w:val="center"/>
              <w:rPr>
                <w:rFonts w:ascii="Times" w:hAnsi="Times"/>
              </w:rPr>
            </w:pPr>
            <w:r w:rsidRPr="00566526">
              <w:rPr>
                <w:rFonts w:ascii="Times" w:hAnsi="Times"/>
              </w:rPr>
              <w:t>disagree</w:t>
            </w:r>
          </w:p>
        </w:tc>
        <w:tc>
          <w:tcPr>
            <w:tcW w:w="1980" w:type="dxa"/>
          </w:tcPr>
          <w:p w14:paraId="7C4CC2A8" w14:textId="77777777" w:rsidR="00E63065" w:rsidRPr="00566526" w:rsidRDefault="00E63065" w:rsidP="00060ECF">
            <w:pPr>
              <w:jc w:val="center"/>
              <w:rPr>
                <w:rFonts w:ascii="Times" w:hAnsi="Times"/>
              </w:rPr>
            </w:pPr>
            <w:r w:rsidRPr="00566526">
              <w:rPr>
                <w:rFonts w:ascii="Times" w:hAnsi="Times"/>
              </w:rPr>
              <w:t xml:space="preserve">Strongly </w:t>
            </w:r>
          </w:p>
          <w:p w14:paraId="27D4A1EA" w14:textId="77777777" w:rsidR="00E63065" w:rsidRPr="00566526" w:rsidRDefault="00E63065" w:rsidP="00060ECF">
            <w:pPr>
              <w:jc w:val="center"/>
              <w:rPr>
                <w:rFonts w:ascii="Times" w:hAnsi="Times"/>
              </w:rPr>
            </w:pPr>
            <w:r w:rsidRPr="00566526">
              <w:rPr>
                <w:rFonts w:ascii="Times" w:hAnsi="Times"/>
              </w:rPr>
              <w:t>disagree</w:t>
            </w:r>
          </w:p>
          <w:p w14:paraId="235463A7" w14:textId="77777777" w:rsidR="00E63065" w:rsidRPr="00566526" w:rsidRDefault="00E63065" w:rsidP="00060ECF">
            <w:pPr>
              <w:jc w:val="center"/>
              <w:rPr>
                <w:rFonts w:ascii="Times" w:hAnsi="Times"/>
              </w:rPr>
            </w:pPr>
          </w:p>
          <w:p w14:paraId="777FC8BE" w14:textId="77777777" w:rsidR="00E63065" w:rsidRPr="00566526" w:rsidRDefault="00E63065" w:rsidP="00060ECF">
            <w:pPr>
              <w:jc w:val="center"/>
              <w:rPr>
                <w:rFonts w:ascii="Times" w:hAnsi="Times"/>
              </w:rPr>
            </w:pPr>
          </w:p>
        </w:tc>
      </w:tr>
    </w:tbl>
    <w:p w14:paraId="4B430D8D" w14:textId="4290F747" w:rsidR="003570CC" w:rsidRPr="00566526" w:rsidRDefault="003570CC"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Quite impossible to find the minimum uncertainty country.</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99A1432" w14:textId="77777777" w:rsidTr="00060ECF">
        <w:tc>
          <w:tcPr>
            <w:tcW w:w="1979" w:type="dxa"/>
          </w:tcPr>
          <w:p w14:paraId="666BC285" w14:textId="77777777" w:rsidR="003570CC" w:rsidRPr="00566526" w:rsidRDefault="003570CC" w:rsidP="00060ECF">
            <w:pPr>
              <w:jc w:val="center"/>
              <w:rPr>
                <w:rFonts w:ascii="Times" w:hAnsi="Times"/>
              </w:rPr>
            </w:pPr>
            <w:r w:rsidRPr="00566526">
              <w:rPr>
                <w:rFonts w:ascii="Times" w:hAnsi="Times"/>
              </w:rPr>
              <w:t>Strongly</w:t>
            </w:r>
          </w:p>
          <w:p w14:paraId="4F126286" w14:textId="77777777" w:rsidR="003570CC" w:rsidRPr="00566526" w:rsidRDefault="003570CC" w:rsidP="00060ECF">
            <w:pPr>
              <w:jc w:val="center"/>
              <w:rPr>
                <w:rFonts w:ascii="Times" w:hAnsi="Times"/>
              </w:rPr>
            </w:pPr>
            <w:r w:rsidRPr="00566526">
              <w:rPr>
                <w:rFonts w:ascii="Times" w:hAnsi="Times"/>
              </w:rPr>
              <w:t>agree</w:t>
            </w:r>
          </w:p>
          <w:p w14:paraId="0F5A9256"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0704" behindDoc="0" locked="0" layoutInCell="1" allowOverlap="1" wp14:anchorId="6B9DD6C9" wp14:editId="27177E65">
                      <wp:simplePos x="0" y="0"/>
                      <wp:positionH relativeFrom="column">
                        <wp:posOffset>403686</wp:posOffset>
                      </wp:positionH>
                      <wp:positionV relativeFrom="paragraph">
                        <wp:posOffset>96464</wp:posOffset>
                      </wp:positionV>
                      <wp:extent cx="5395615" cy="190389"/>
                      <wp:effectExtent l="0" t="0" r="14605" b="26035"/>
                      <wp:wrapNone/>
                      <wp:docPr id="135" name="Group 1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6" name="Rectangle 1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DC9565" id="Group 135" o:spid="_x0000_s1026" style="position:absolute;margin-left:31.8pt;margin-top:7.6pt;width:424.85pt;height:15pt;z-index:2517207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AdGstvEAwAAuRgAAA4AAAAAAAAA&#13;&#10;AAAAAAAALgIAAGRycy9lMm9Eb2MueG1sUEsBAi0AFAAGAAgAAAAhABlOL2ziAAAADQEAAA8AAAAA&#13;&#10;AAAAAAAAAAAAHgYAAGRycy9kb3ducmV2LnhtbFBLBQYAAAAABAAEAPMAAAAtBwAAAAA=&#13;&#10;">
                      <v:rect id="Rectangle 1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ZAG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IaxkAbKAAAA&#13;&#10;4QAAAA8AAAAAAAAAAAAAAAAABwIAAGRycy9kb3ducmV2LnhtbFBLBQYAAAAAAwADALcAAAD+AgAA&#13;&#10;AAA=&#13;&#10;" filled="f" strokecolor="black [3213]" strokeweight="1pt">
                        <v:shadow on="t" type="perspective" color="black" origin=",.5" offset=".63889mm,0" matrix="655f,,,655f"/>
                      </v:rect>
                      <v:rect id="Rectangle 1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Wd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On9NZ3KAAAA&#13;&#10;4QAAAA8AAAAAAAAAAAAAAAAABwIAAGRycy9kb3ducmV2LnhtbFBLBQYAAAAAAwADALcAAAD+AgAA&#13;&#10;AAA=&#13;&#10;" filled="f" strokecolor="black [3213]" strokeweight="1pt">
                        <v:shadow on="t" type="perspective" color="black" origin=",.5" offset=".63889mm,0" matrix="655f,,,655f"/>
                      </v:rect>
                      <v:rect id="Rectangle 1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qHvygAAAOEAAAAPAAAAZHJzL2Rvd25yZXYueG1sRI9BawJB&#13;&#10;DIXvhf6HIYXe6qwK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Jhioe/KAAAA&#13;&#10;4QAAAA8AAAAAAAAAAAAAAAAABwIAAGRycy9kb3ducmV2LnhtbFBLBQYAAAAAAwADALcAAAD+AgAA&#13;&#10;AAA=&#13;&#10;" filled="f" strokecolor="black [3213]" strokeweight="1pt">
                        <v:shadow on="t" type="perspective" color="black" origin=",.5" offset=".63889mm,0" matrix="655f,,,655f"/>
                      </v:rect>
                      <v:rect id="Rectangle 1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gR0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PcuBHTKAAAA&#13;&#10;4QAAAA8AAAAAAAAAAAAAAAAABwIAAGRycy9kb3ducmV2LnhtbFBLBQYAAAAAAwADALcAAAD+AgAA&#13;&#10;AAA=&#13;&#10;" filled="f" strokecolor="black [3213]" strokeweight="1pt">
                        <v:shadow on="t" type="perspective" color="black" origin=",.5" offset=".63889mm,0" matrix="655f,,,655f"/>
                      </v:rect>
                      <v:rect id="Rectangle 1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6UygAAAOEAAAAPAAAAZHJzL2Rvd25yZXYueG1sRI/BagJB&#13;&#10;DIbvhb7DkEJvdVYR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D4S3p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B70C" w14:textId="77777777" w:rsidR="003570CC" w:rsidRPr="00566526" w:rsidRDefault="003570CC" w:rsidP="00060ECF">
            <w:pPr>
              <w:jc w:val="center"/>
              <w:rPr>
                <w:rFonts w:ascii="Times" w:hAnsi="Times"/>
              </w:rPr>
            </w:pPr>
            <w:r w:rsidRPr="00566526">
              <w:rPr>
                <w:rFonts w:ascii="Times" w:hAnsi="Times"/>
              </w:rPr>
              <w:t>Partially</w:t>
            </w:r>
          </w:p>
          <w:p w14:paraId="1CF71DFB"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4F45D8C2"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45997B9E" w14:textId="77777777" w:rsidR="003570CC" w:rsidRPr="00566526" w:rsidRDefault="003570CC" w:rsidP="00060ECF">
            <w:pPr>
              <w:jc w:val="center"/>
              <w:rPr>
                <w:rFonts w:ascii="Times" w:hAnsi="Times"/>
              </w:rPr>
            </w:pPr>
            <w:r w:rsidRPr="00566526">
              <w:rPr>
                <w:rFonts w:ascii="Times" w:hAnsi="Times"/>
              </w:rPr>
              <w:t xml:space="preserve">Partially </w:t>
            </w:r>
          </w:p>
          <w:p w14:paraId="2C2840E1"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1F4DC178" w14:textId="77777777" w:rsidR="003570CC" w:rsidRPr="00566526" w:rsidRDefault="003570CC" w:rsidP="00060ECF">
            <w:pPr>
              <w:jc w:val="center"/>
              <w:rPr>
                <w:rFonts w:ascii="Times" w:hAnsi="Times"/>
              </w:rPr>
            </w:pPr>
            <w:r w:rsidRPr="00566526">
              <w:rPr>
                <w:rFonts w:ascii="Times" w:hAnsi="Times"/>
              </w:rPr>
              <w:t xml:space="preserve">Strongly </w:t>
            </w:r>
          </w:p>
          <w:p w14:paraId="0503E83F" w14:textId="77777777" w:rsidR="003570CC" w:rsidRPr="00566526" w:rsidRDefault="003570CC" w:rsidP="00060ECF">
            <w:pPr>
              <w:jc w:val="center"/>
              <w:rPr>
                <w:rFonts w:ascii="Times" w:hAnsi="Times"/>
              </w:rPr>
            </w:pPr>
            <w:r w:rsidRPr="00566526">
              <w:rPr>
                <w:rFonts w:ascii="Times" w:hAnsi="Times"/>
              </w:rPr>
              <w:t>disagree</w:t>
            </w:r>
          </w:p>
          <w:p w14:paraId="01F16F97" w14:textId="77777777" w:rsidR="003570CC" w:rsidRPr="00566526" w:rsidRDefault="003570CC" w:rsidP="00060ECF">
            <w:pPr>
              <w:jc w:val="center"/>
              <w:rPr>
                <w:rFonts w:ascii="Times" w:hAnsi="Times"/>
              </w:rPr>
            </w:pPr>
          </w:p>
          <w:p w14:paraId="265297E6" w14:textId="77777777" w:rsidR="003570CC" w:rsidRPr="00566526" w:rsidRDefault="003570CC" w:rsidP="00060ECF">
            <w:pPr>
              <w:jc w:val="center"/>
              <w:rPr>
                <w:rFonts w:ascii="Times" w:hAnsi="Times"/>
              </w:rPr>
            </w:pPr>
          </w:p>
        </w:tc>
      </w:tr>
    </w:tbl>
    <w:p w14:paraId="325159A9" w14:textId="761B7F38" w:rsidR="003570CC" w:rsidRPr="00566526" w:rsidRDefault="003570CC"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2BD7B45E" w14:textId="77777777" w:rsidTr="00060ECF">
        <w:tc>
          <w:tcPr>
            <w:tcW w:w="1979" w:type="dxa"/>
          </w:tcPr>
          <w:p w14:paraId="75E97FAF" w14:textId="77777777" w:rsidR="003570CC" w:rsidRPr="00566526" w:rsidRDefault="003570CC" w:rsidP="00060ECF">
            <w:pPr>
              <w:jc w:val="center"/>
              <w:rPr>
                <w:rFonts w:ascii="Times" w:hAnsi="Times"/>
              </w:rPr>
            </w:pPr>
            <w:r w:rsidRPr="00566526">
              <w:rPr>
                <w:rFonts w:ascii="Times" w:hAnsi="Times"/>
              </w:rPr>
              <w:t>Strongly</w:t>
            </w:r>
          </w:p>
          <w:p w14:paraId="19D44DDE" w14:textId="77777777" w:rsidR="003570CC" w:rsidRPr="00566526" w:rsidRDefault="003570CC" w:rsidP="00060ECF">
            <w:pPr>
              <w:jc w:val="center"/>
              <w:rPr>
                <w:rFonts w:ascii="Times" w:hAnsi="Times"/>
              </w:rPr>
            </w:pPr>
            <w:r w:rsidRPr="00566526">
              <w:rPr>
                <w:rFonts w:ascii="Times" w:hAnsi="Times"/>
              </w:rPr>
              <w:t>agree</w:t>
            </w:r>
          </w:p>
          <w:p w14:paraId="00BC09B4"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2752" behindDoc="0" locked="0" layoutInCell="1" allowOverlap="1" wp14:anchorId="0D2F4109" wp14:editId="4B589F77">
                      <wp:simplePos x="0" y="0"/>
                      <wp:positionH relativeFrom="column">
                        <wp:posOffset>403686</wp:posOffset>
                      </wp:positionH>
                      <wp:positionV relativeFrom="paragraph">
                        <wp:posOffset>96464</wp:posOffset>
                      </wp:positionV>
                      <wp:extent cx="5395615" cy="190389"/>
                      <wp:effectExtent l="0" t="0" r="14605" b="26035"/>
                      <wp:wrapNone/>
                      <wp:docPr id="141" name="Group 14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2" name="Rectangle 14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173CAF" id="Group 141" o:spid="_x0000_s1026" style="position:absolute;margin-left:31.8pt;margin-top:7.6pt;width:424.85pt;height:15pt;z-index:2517227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Rk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s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lhFGS1AwAAuRgAAA4AAAAAAAAAAAAAAAAALgIAAGRycy9l&#13;&#10;Mm9Eb2MueG1sUEsBAi0AFAAGAAgAAAAhABlOL2ziAAAADQEAAA8AAAAAAAAAAAAAAAAADwYAAGRy&#13;&#10;cy9kb3ducmV2LnhtbFBLBQYAAAAABAAEAPMAAAAeBwAAAAA=&#13;&#10;">
                      <v:rect id="Rectangle 14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OV4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KGM5XjKAAAA&#13;&#10;4QAAAA8AAAAAAAAAAAAAAAAABwIAAGRycy9kb3ducmV2LnhtbFBLBQYAAAAAAwADALcAAAD+AgAA&#13;&#10;AAA=&#13;&#10;" filled="f" strokecolor="black [3213]" strokeweight="1pt">
                        <v:shadow on="t" type="perspective" color="black" origin=",.5" offset=".63889mm,0" matrix="655f,,,655f"/>
                      </v:rect>
                      <v:rect id="Rectangle 14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EDj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7AQOPKAAAA&#13;&#10;4QAAAA8AAAAAAAAAAAAAAAAABwIAAGRycy9kb3ducmV2LnhtbFBLBQYAAAAAAwADALcAAAD+AgAA&#13;&#10;AAA=&#13;&#10;" filled="f" strokecolor="black [3213]" strokeweight="1pt">
                        <v:shadow on="t" type="perspective" color="black" origin=",.5" offset=".63889mm,0" matrix="655f,,,655f"/>
                      </v:rect>
                      <v:rect id="Rectangle 14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8CCFFE1" w14:textId="77777777" w:rsidR="003570CC" w:rsidRPr="00566526" w:rsidRDefault="003570CC" w:rsidP="00060ECF">
            <w:pPr>
              <w:jc w:val="center"/>
              <w:rPr>
                <w:rFonts w:ascii="Times" w:hAnsi="Times"/>
              </w:rPr>
            </w:pPr>
            <w:r w:rsidRPr="00566526">
              <w:rPr>
                <w:rFonts w:ascii="Times" w:hAnsi="Times"/>
              </w:rPr>
              <w:t>Partially</w:t>
            </w:r>
          </w:p>
          <w:p w14:paraId="7B812B22"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2560BF33"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0B93C725" w14:textId="77777777" w:rsidR="003570CC" w:rsidRPr="00566526" w:rsidRDefault="003570CC" w:rsidP="00060ECF">
            <w:pPr>
              <w:jc w:val="center"/>
              <w:rPr>
                <w:rFonts w:ascii="Times" w:hAnsi="Times"/>
              </w:rPr>
            </w:pPr>
            <w:r w:rsidRPr="00566526">
              <w:rPr>
                <w:rFonts w:ascii="Times" w:hAnsi="Times"/>
              </w:rPr>
              <w:t xml:space="preserve">Partially </w:t>
            </w:r>
          </w:p>
          <w:p w14:paraId="3F4B9216"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51301FF2" w14:textId="77777777" w:rsidR="003570CC" w:rsidRPr="00566526" w:rsidRDefault="003570CC" w:rsidP="00060ECF">
            <w:pPr>
              <w:jc w:val="center"/>
              <w:rPr>
                <w:rFonts w:ascii="Times" w:hAnsi="Times"/>
              </w:rPr>
            </w:pPr>
            <w:r w:rsidRPr="00566526">
              <w:rPr>
                <w:rFonts w:ascii="Times" w:hAnsi="Times"/>
              </w:rPr>
              <w:t xml:space="preserve">Strongly </w:t>
            </w:r>
          </w:p>
          <w:p w14:paraId="3E466B78" w14:textId="77777777" w:rsidR="003570CC" w:rsidRPr="00566526" w:rsidRDefault="003570CC" w:rsidP="00060ECF">
            <w:pPr>
              <w:jc w:val="center"/>
              <w:rPr>
                <w:rFonts w:ascii="Times" w:hAnsi="Times"/>
              </w:rPr>
            </w:pPr>
            <w:r w:rsidRPr="00566526">
              <w:rPr>
                <w:rFonts w:ascii="Times" w:hAnsi="Times"/>
              </w:rPr>
              <w:t>disagree</w:t>
            </w:r>
          </w:p>
          <w:p w14:paraId="2E95AB4B" w14:textId="77777777" w:rsidR="003570CC" w:rsidRPr="00566526" w:rsidRDefault="003570CC" w:rsidP="00060ECF">
            <w:pPr>
              <w:jc w:val="center"/>
              <w:rPr>
                <w:rFonts w:ascii="Times" w:hAnsi="Times"/>
              </w:rPr>
            </w:pPr>
          </w:p>
          <w:p w14:paraId="3ED927C6" w14:textId="77777777" w:rsidR="003570CC" w:rsidRPr="00566526" w:rsidRDefault="003570CC" w:rsidP="00060ECF">
            <w:pPr>
              <w:jc w:val="center"/>
              <w:rPr>
                <w:rFonts w:ascii="Times" w:hAnsi="Times"/>
              </w:rPr>
            </w:pPr>
          </w:p>
        </w:tc>
      </w:tr>
    </w:tbl>
    <w:p w14:paraId="5637D5C6" w14:textId="56413473" w:rsidR="00DC79BD" w:rsidRPr="00566526" w:rsidRDefault="00DC79BD"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United States (USA) has higher uncertainty than Turkey (TUR)</w:t>
      </w:r>
    </w:p>
    <w:tbl>
      <w:tblPr>
        <w:tblStyle w:val="TableGrid"/>
        <w:tblW w:w="0" w:type="auto"/>
        <w:tblLook w:val="04A0" w:firstRow="1" w:lastRow="0" w:firstColumn="1" w:lastColumn="0" w:noHBand="0" w:noVBand="1"/>
      </w:tblPr>
      <w:tblGrid>
        <w:gridCol w:w="1979"/>
        <w:gridCol w:w="1979"/>
        <w:gridCol w:w="1980"/>
        <w:gridCol w:w="1980"/>
        <w:gridCol w:w="1980"/>
      </w:tblGrid>
      <w:tr w:rsidR="00DC79BD" w:rsidRPr="00566526" w14:paraId="648B1E75" w14:textId="77777777" w:rsidTr="00060ECF">
        <w:tc>
          <w:tcPr>
            <w:tcW w:w="1979" w:type="dxa"/>
          </w:tcPr>
          <w:p w14:paraId="3710F322" w14:textId="77777777" w:rsidR="00DC79BD" w:rsidRPr="00566526" w:rsidRDefault="00DC79BD" w:rsidP="00060ECF">
            <w:pPr>
              <w:jc w:val="center"/>
              <w:rPr>
                <w:rFonts w:ascii="Times" w:hAnsi="Times"/>
              </w:rPr>
            </w:pPr>
            <w:r w:rsidRPr="00566526">
              <w:rPr>
                <w:rFonts w:ascii="Times" w:hAnsi="Times"/>
              </w:rPr>
              <w:t>Strongly</w:t>
            </w:r>
          </w:p>
          <w:p w14:paraId="204C2FE7" w14:textId="77777777" w:rsidR="00DC79BD" w:rsidRPr="00566526" w:rsidRDefault="00DC79BD" w:rsidP="00060ECF">
            <w:pPr>
              <w:jc w:val="center"/>
              <w:rPr>
                <w:rFonts w:ascii="Times" w:hAnsi="Times"/>
              </w:rPr>
            </w:pPr>
            <w:r w:rsidRPr="00566526">
              <w:rPr>
                <w:rFonts w:ascii="Times" w:hAnsi="Times"/>
              </w:rPr>
              <w:t>agree</w:t>
            </w:r>
          </w:p>
          <w:p w14:paraId="25D66E83" w14:textId="77777777" w:rsidR="00DC79BD" w:rsidRPr="00566526" w:rsidRDefault="00DC79BD"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8896" behindDoc="0" locked="0" layoutInCell="1" allowOverlap="1" wp14:anchorId="481C69C3" wp14:editId="21EA699B">
                      <wp:simplePos x="0" y="0"/>
                      <wp:positionH relativeFrom="column">
                        <wp:posOffset>403686</wp:posOffset>
                      </wp:positionH>
                      <wp:positionV relativeFrom="paragraph">
                        <wp:posOffset>96464</wp:posOffset>
                      </wp:positionV>
                      <wp:extent cx="5395615" cy="190389"/>
                      <wp:effectExtent l="0" t="0" r="14605" b="26035"/>
                      <wp:wrapNone/>
                      <wp:docPr id="159" name="Group 15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60" name="Rectangle 1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FA5700" id="Group 159" o:spid="_x0000_s1026" style="position:absolute;margin-left:31.8pt;margin-top:7.6pt;width:424.85pt;height:15pt;z-index:2517288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RKWxAMAALkYAAAOAAAAZHJzL2Uyb0RvYy54bWzsWVlv2zgQfl+g/4HQe6PTji3EKYK0CRYI&#13;&#10;2qDpIs8MRR0ARbIkHTn763c4OmzEwWbTBRZYRC8yjzk4H2c+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MPBEpbEAwAAuRgAAA4AAAAAAAAA&#13;&#10;AAAAAAAALgIAAGRycy9lMm9Eb2MueG1sUEsBAi0AFAAGAAgAAAAhABlOL2ziAAAADQEAAA8AAAAA&#13;&#10;AAAAAAAAAAAAHgYAAGRycy9kb3ducmV2LnhtbFBLBQYAAAAABAAEAPMAAAAtBwAAAAA=&#13;&#10;">
                      <v:rect id="Rectangle 1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" filled="f" strokecolor="black [3213]" strokeweight="1pt">
                        <v:shadow on="t" type="perspective" color="black" origin=",.5" offset=".63889mm,0" matrix="655f,,,655f"/>
                      </v:rect>
                      <v:rect id="Rectangle 1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ydv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" filled="f" strokecolor="black [3213]" strokeweight="1pt">
                        <v:shadow on="t" type="perspective" color="black" origin=",.5" offset=".63889mm,0" matrix="655f,,,655f"/>
                      </v:rect>
                      <v:rect id="Rectangle 1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bkY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" filled="f" strokecolor="black [3213]" strokeweight="1pt">
                        <v:shadow on="t" type="perspective" color="black" origin=",.5" offset=".63889mm,0" matrix="655f,,,655f"/>
                      </v:rect>
                      <v:rect id="Rectangle 16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RyD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IV1HIPKAAAA&#13;&#10;4QAAAA8AAAAAAAAAAAAAAAAABwIAAGRycy9kb3ducmV2LnhtbFBLBQYAAAAAAwADALcAAAD+AgAA&#13;&#10;AAA=&#13;&#10;" filled="f" strokecolor="black [3213]" strokeweight="1pt">
                        <v:shadow on="t" type="perspective" color="black" origin=",.5" offset=".63889mm,0" matrix="655f,,,655f"/>
                      </v:rect>
                      <v:rect id="Rectangle 16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IT3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AqchP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E5A56E8" w14:textId="77777777" w:rsidR="00DC79BD" w:rsidRPr="00566526" w:rsidRDefault="00DC79BD" w:rsidP="00060ECF">
            <w:pPr>
              <w:jc w:val="center"/>
              <w:rPr>
                <w:rFonts w:ascii="Times" w:hAnsi="Times"/>
              </w:rPr>
            </w:pPr>
            <w:r w:rsidRPr="00566526">
              <w:rPr>
                <w:rFonts w:ascii="Times" w:hAnsi="Times"/>
              </w:rPr>
              <w:t>Partially</w:t>
            </w:r>
          </w:p>
          <w:p w14:paraId="5AC4C86A" w14:textId="77777777" w:rsidR="00DC79BD" w:rsidRPr="00566526" w:rsidRDefault="00DC79BD" w:rsidP="00060ECF">
            <w:pPr>
              <w:jc w:val="center"/>
              <w:rPr>
                <w:rFonts w:ascii="Times" w:hAnsi="Times"/>
              </w:rPr>
            </w:pPr>
            <w:r w:rsidRPr="00566526">
              <w:rPr>
                <w:rFonts w:ascii="Times" w:hAnsi="Times"/>
              </w:rPr>
              <w:t>agree</w:t>
            </w:r>
          </w:p>
        </w:tc>
        <w:tc>
          <w:tcPr>
            <w:tcW w:w="1980" w:type="dxa"/>
          </w:tcPr>
          <w:p w14:paraId="4A4964F2" w14:textId="77777777" w:rsidR="00DC79BD" w:rsidRPr="00566526" w:rsidRDefault="00DC79BD" w:rsidP="00060ECF">
            <w:pPr>
              <w:jc w:val="center"/>
              <w:rPr>
                <w:rFonts w:ascii="Times" w:hAnsi="Times"/>
              </w:rPr>
            </w:pPr>
            <w:r w:rsidRPr="00566526">
              <w:rPr>
                <w:rFonts w:ascii="Times" w:hAnsi="Times"/>
              </w:rPr>
              <w:t>Neither agree nor disagree</w:t>
            </w:r>
          </w:p>
        </w:tc>
        <w:tc>
          <w:tcPr>
            <w:tcW w:w="1980" w:type="dxa"/>
          </w:tcPr>
          <w:p w14:paraId="7CB27AF7" w14:textId="77777777" w:rsidR="00DC79BD" w:rsidRPr="00566526" w:rsidRDefault="00DC79BD" w:rsidP="00060ECF">
            <w:pPr>
              <w:jc w:val="center"/>
              <w:rPr>
                <w:rFonts w:ascii="Times" w:hAnsi="Times"/>
              </w:rPr>
            </w:pPr>
            <w:r w:rsidRPr="00566526">
              <w:rPr>
                <w:rFonts w:ascii="Times" w:hAnsi="Times"/>
              </w:rPr>
              <w:t xml:space="preserve">Partially </w:t>
            </w:r>
          </w:p>
          <w:p w14:paraId="66245AE0" w14:textId="77777777" w:rsidR="00DC79BD" w:rsidRPr="00566526" w:rsidRDefault="00DC79BD" w:rsidP="00060ECF">
            <w:pPr>
              <w:jc w:val="center"/>
              <w:rPr>
                <w:rFonts w:ascii="Times" w:hAnsi="Times"/>
              </w:rPr>
            </w:pPr>
            <w:r w:rsidRPr="00566526">
              <w:rPr>
                <w:rFonts w:ascii="Times" w:hAnsi="Times"/>
              </w:rPr>
              <w:t>disagree</w:t>
            </w:r>
          </w:p>
        </w:tc>
        <w:tc>
          <w:tcPr>
            <w:tcW w:w="1980" w:type="dxa"/>
          </w:tcPr>
          <w:p w14:paraId="1BBF3B0A" w14:textId="77777777" w:rsidR="00DC79BD" w:rsidRPr="00566526" w:rsidRDefault="00DC79BD" w:rsidP="00060ECF">
            <w:pPr>
              <w:jc w:val="center"/>
              <w:rPr>
                <w:rFonts w:ascii="Times" w:hAnsi="Times"/>
              </w:rPr>
            </w:pPr>
            <w:r w:rsidRPr="00566526">
              <w:rPr>
                <w:rFonts w:ascii="Times" w:hAnsi="Times"/>
              </w:rPr>
              <w:t xml:space="preserve">Strongly </w:t>
            </w:r>
          </w:p>
          <w:p w14:paraId="1248A52F" w14:textId="77777777" w:rsidR="00DC79BD" w:rsidRPr="00566526" w:rsidRDefault="00DC79BD" w:rsidP="00060ECF">
            <w:pPr>
              <w:jc w:val="center"/>
              <w:rPr>
                <w:rFonts w:ascii="Times" w:hAnsi="Times"/>
              </w:rPr>
            </w:pPr>
            <w:r w:rsidRPr="00566526">
              <w:rPr>
                <w:rFonts w:ascii="Times" w:hAnsi="Times"/>
              </w:rPr>
              <w:t>disagree</w:t>
            </w:r>
          </w:p>
          <w:p w14:paraId="07F5B88C" w14:textId="77777777" w:rsidR="00DC79BD" w:rsidRPr="00566526" w:rsidRDefault="00DC79BD" w:rsidP="00060ECF">
            <w:pPr>
              <w:jc w:val="center"/>
              <w:rPr>
                <w:rFonts w:ascii="Times" w:hAnsi="Times"/>
              </w:rPr>
            </w:pPr>
          </w:p>
          <w:p w14:paraId="78B5765F" w14:textId="77777777" w:rsidR="00DC79BD" w:rsidRPr="00566526" w:rsidRDefault="00DC79BD" w:rsidP="00060ECF">
            <w:pPr>
              <w:jc w:val="center"/>
              <w:rPr>
                <w:rFonts w:ascii="Times" w:hAnsi="Times"/>
              </w:rPr>
            </w:pPr>
          </w:p>
        </w:tc>
      </w:tr>
    </w:tbl>
    <w:p w14:paraId="51F6F878" w14:textId="3CBEF60A" w:rsidR="003570CC" w:rsidRPr="00566526" w:rsidRDefault="003570CC"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Difficult to justify with naked eye if some countries have uncertainties like Kazakhstan (KAZ).</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5D4F249D" w14:textId="77777777" w:rsidTr="00060ECF">
        <w:tc>
          <w:tcPr>
            <w:tcW w:w="1979" w:type="dxa"/>
          </w:tcPr>
          <w:p w14:paraId="0AA6F1C8" w14:textId="77777777" w:rsidR="003570CC" w:rsidRPr="00566526" w:rsidRDefault="003570CC" w:rsidP="00060ECF">
            <w:pPr>
              <w:jc w:val="center"/>
              <w:rPr>
                <w:rFonts w:ascii="Times" w:hAnsi="Times"/>
              </w:rPr>
            </w:pPr>
            <w:r w:rsidRPr="00566526">
              <w:rPr>
                <w:rFonts w:ascii="Times" w:hAnsi="Times"/>
              </w:rPr>
              <w:t>Strongly</w:t>
            </w:r>
          </w:p>
          <w:p w14:paraId="4196457F" w14:textId="77777777" w:rsidR="003570CC" w:rsidRPr="00566526" w:rsidRDefault="003570CC" w:rsidP="00060ECF">
            <w:pPr>
              <w:jc w:val="center"/>
              <w:rPr>
                <w:rFonts w:ascii="Times" w:hAnsi="Times"/>
              </w:rPr>
            </w:pPr>
            <w:r w:rsidRPr="00566526">
              <w:rPr>
                <w:rFonts w:ascii="Times" w:hAnsi="Times"/>
              </w:rPr>
              <w:t>agree</w:t>
            </w:r>
          </w:p>
          <w:p w14:paraId="3CF4E9AF"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4800" behindDoc="0" locked="0" layoutInCell="1" allowOverlap="1" wp14:anchorId="403C7C24" wp14:editId="38E21CD3">
                      <wp:simplePos x="0" y="0"/>
                      <wp:positionH relativeFrom="column">
                        <wp:posOffset>403686</wp:posOffset>
                      </wp:positionH>
                      <wp:positionV relativeFrom="paragraph">
                        <wp:posOffset>96464</wp:posOffset>
                      </wp:positionV>
                      <wp:extent cx="5395615" cy="190389"/>
                      <wp:effectExtent l="0" t="0" r="14605" b="26035"/>
                      <wp:wrapNone/>
                      <wp:docPr id="147" name="Group 14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8" name="Rectangle 1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B183C8" id="Group 147" o:spid="_x0000_s1026" style="position:absolute;margin-left:31.8pt;margin-top:7.6pt;width:424.85pt;height:15pt;z-index:2517248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JZZAM7NAwAAuRgA&#13;&#10;AA4AAAAAAAAAAAAAAAAALgIAAGRycy9lMm9Eb2MueG1sUEsBAi0AFAAGAAgAAAAhABlOL2ziAAAA&#13;&#10;DQEAAA8AAAAAAAAAAAAAAAAAJwYAAGRycy9kb3ducmV2LnhtbFBLBQYAAAAABAAEAPMAAAA2BwAA&#13;&#10;AAA=&#13;&#10;">
                      <v:rect id="Rectangle 1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rect id="Rectangle 1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HcJ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K8odwnKAAAA&#13;&#10;4QAAAA8AAAAAAAAAAAAAAAAABwIAAGRycy9kb3ducmV2LnhtbFBLBQYAAAAAAwADALcAAAD+AgAA&#13;&#10;AAA=&#13;&#10;" filled="f" strokecolor="black [3213]" strokeweight="1pt">
                        <v:shadow on="t" type="perspective" color="black" origin=",.5" offset=".63889mm,0" matrix="655f,,,655f"/>
                      </v:rect>
                      <v:rect id="Rectangle 1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0hJygAAAOEAAAAPAAAAZHJzL2Rvd25yZXYueG1sRI/BagJB&#13;&#10;DIbvhb7DkEJvdVZB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LvLSEnKAAAA&#13;&#10;4QAAAA8AAAAAAAAAAAAAAAAABwIAAGRycy9kb3ducmV2LnhtbFBLBQYAAAAAAwADALcAAAD+AgAA&#13;&#10;AAA=&#13;&#10;" filled="f" strokecolor="black [3213]" strokeweight="1pt">
                        <v:shadow on="t" type="perspective" color="black" origin=",.5" offset=".63889mm,0" matrix="655f,,,655f"/>
                      </v:rect>
                      <v:rect id="Rectangle 1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3S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1Ift0skAAADh&#13;&#10;AAAADwAAAAAAAAAAAAAAAAAHAgAAZHJzL2Rvd25yZXYueG1sUEsFBgAAAAADAAMAtwAAAP0CAAAA&#13;&#10;AA==&#13;&#10;" filled="f" strokecolor="black [3213]" strokeweight="1pt">
                        <v:shadow on="t" type="perspective" color="black" origin=",.5" offset=".63889mm,0" matrix="655f,,,655f"/>
                      </v:rect>
                      <v:rect id="Rectangle 1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Ol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CRVc6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AB5C288" w14:textId="77777777" w:rsidR="003570CC" w:rsidRPr="00566526" w:rsidRDefault="003570CC" w:rsidP="00060ECF">
            <w:pPr>
              <w:jc w:val="center"/>
              <w:rPr>
                <w:rFonts w:ascii="Times" w:hAnsi="Times"/>
              </w:rPr>
            </w:pPr>
            <w:r w:rsidRPr="00566526">
              <w:rPr>
                <w:rFonts w:ascii="Times" w:hAnsi="Times"/>
              </w:rPr>
              <w:t>Partially</w:t>
            </w:r>
          </w:p>
          <w:p w14:paraId="49F49AB8"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47E07157"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0868F10C" w14:textId="77777777" w:rsidR="003570CC" w:rsidRPr="00566526" w:rsidRDefault="003570CC" w:rsidP="00060ECF">
            <w:pPr>
              <w:jc w:val="center"/>
              <w:rPr>
                <w:rFonts w:ascii="Times" w:hAnsi="Times"/>
              </w:rPr>
            </w:pPr>
            <w:r w:rsidRPr="00566526">
              <w:rPr>
                <w:rFonts w:ascii="Times" w:hAnsi="Times"/>
              </w:rPr>
              <w:t xml:space="preserve">Partially </w:t>
            </w:r>
          </w:p>
          <w:p w14:paraId="3CF4160D"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7AFECF81" w14:textId="77777777" w:rsidR="003570CC" w:rsidRPr="00566526" w:rsidRDefault="003570CC" w:rsidP="00060ECF">
            <w:pPr>
              <w:jc w:val="center"/>
              <w:rPr>
                <w:rFonts w:ascii="Times" w:hAnsi="Times"/>
              </w:rPr>
            </w:pPr>
            <w:r w:rsidRPr="00566526">
              <w:rPr>
                <w:rFonts w:ascii="Times" w:hAnsi="Times"/>
              </w:rPr>
              <w:t xml:space="preserve">Strongly </w:t>
            </w:r>
          </w:p>
          <w:p w14:paraId="1C6B7F74" w14:textId="77777777" w:rsidR="003570CC" w:rsidRPr="00566526" w:rsidRDefault="003570CC" w:rsidP="00060ECF">
            <w:pPr>
              <w:jc w:val="center"/>
              <w:rPr>
                <w:rFonts w:ascii="Times" w:hAnsi="Times"/>
              </w:rPr>
            </w:pPr>
            <w:r w:rsidRPr="00566526">
              <w:rPr>
                <w:rFonts w:ascii="Times" w:hAnsi="Times"/>
              </w:rPr>
              <w:t>disagree</w:t>
            </w:r>
          </w:p>
          <w:p w14:paraId="630534B8" w14:textId="77777777" w:rsidR="003570CC" w:rsidRPr="00566526" w:rsidRDefault="003570CC" w:rsidP="00060ECF">
            <w:pPr>
              <w:jc w:val="center"/>
              <w:rPr>
                <w:rFonts w:ascii="Times" w:hAnsi="Times"/>
              </w:rPr>
            </w:pPr>
          </w:p>
          <w:p w14:paraId="59C45DCB" w14:textId="77777777" w:rsidR="003570CC" w:rsidRPr="00566526" w:rsidRDefault="003570CC" w:rsidP="00060ECF">
            <w:pPr>
              <w:jc w:val="center"/>
              <w:rPr>
                <w:rFonts w:ascii="Times" w:hAnsi="Times"/>
              </w:rPr>
            </w:pPr>
          </w:p>
        </w:tc>
      </w:tr>
    </w:tbl>
    <w:p w14:paraId="5907FC5B" w14:textId="0192FBD1" w:rsidR="003570CC" w:rsidRPr="00E97C96" w:rsidRDefault="003570CC" w:rsidP="00E97C96">
      <w:pPr>
        <w:pStyle w:val="ListParagraph"/>
        <w:numPr>
          <w:ilvl w:val="0"/>
          <w:numId w:val="10"/>
        </w:numPr>
        <w:spacing w:before="100" w:beforeAutospacing="1" w:after="60"/>
        <w:rPr>
          <w:rFonts w:ascii="Times" w:hAnsi="Times" w:cs="Calibri"/>
          <w:sz w:val="24"/>
        </w:rPr>
      </w:pPr>
      <w:r w:rsidRPr="00E97C96">
        <w:rPr>
          <w:rFonts w:ascii="Times" w:hAnsi="Times" w:cs="Calibri"/>
          <w:sz w:val="24"/>
        </w:rPr>
        <w:t xml:space="preserve">All countries still maintain the irrelevance of uncertainty with number of infections of the countries. </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37DC5C7" w14:textId="77777777" w:rsidTr="00060ECF">
        <w:tc>
          <w:tcPr>
            <w:tcW w:w="1979" w:type="dxa"/>
          </w:tcPr>
          <w:p w14:paraId="22690AD9" w14:textId="1758356B" w:rsidR="003570CC" w:rsidRPr="00566526" w:rsidRDefault="003570CC" w:rsidP="00060ECF">
            <w:pPr>
              <w:jc w:val="center"/>
              <w:rPr>
                <w:rFonts w:ascii="Times" w:hAnsi="Times"/>
              </w:rPr>
            </w:pPr>
            <w:r w:rsidRPr="00566526">
              <w:rPr>
                <w:rFonts w:ascii="Times" w:hAnsi="Times"/>
              </w:rPr>
              <w:t>Strongly</w:t>
            </w:r>
          </w:p>
          <w:p w14:paraId="32D1EDDD" w14:textId="77777777" w:rsidR="003570CC" w:rsidRPr="00566526" w:rsidRDefault="003570CC" w:rsidP="00060ECF">
            <w:pPr>
              <w:jc w:val="center"/>
              <w:rPr>
                <w:rFonts w:ascii="Times" w:hAnsi="Times"/>
              </w:rPr>
            </w:pPr>
            <w:r w:rsidRPr="00566526">
              <w:rPr>
                <w:rFonts w:ascii="Times" w:hAnsi="Times"/>
              </w:rPr>
              <w:t>agree</w:t>
            </w:r>
          </w:p>
          <w:p w14:paraId="3A9F189E"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6848" behindDoc="0" locked="0" layoutInCell="1" allowOverlap="1" wp14:anchorId="4B194812" wp14:editId="5578A95C">
                      <wp:simplePos x="0" y="0"/>
                      <wp:positionH relativeFrom="column">
                        <wp:posOffset>403686</wp:posOffset>
                      </wp:positionH>
                      <wp:positionV relativeFrom="paragraph">
                        <wp:posOffset>96464</wp:posOffset>
                      </wp:positionV>
                      <wp:extent cx="5395615" cy="190389"/>
                      <wp:effectExtent l="0" t="0" r="14605" b="26035"/>
                      <wp:wrapNone/>
                      <wp:docPr id="153" name="Group 15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54" name="Rectangle 1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DC004C" id="Group 153" o:spid="_x0000_s1026" style="position:absolute;margin-left:31.8pt;margin-top:7.6pt;width:424.85pt;height:15pt;z-index:2517268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cUMJ61AwAAuRgAAA4AAAAAAAAAAAAAAAAALgIAAGRycy9l&#13;&#10;Mm9Eb2MueG1sUEsBAi0AFAAGAAgAAAAhABlOL2ziAAAADQEAAA8AAAAAAAAAAAAAAAAADwYAAGRy&#13;&#10;cy9kb3ducmV2LnhtbFBLBQYAAAAABAAEAPMAAAAeBwAAAAA=&#13;&#10;">
                      <v:rect id="Rectangle 1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E5K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TwTkrKAAAA&#13;&#10;4QAAAA8AAAAAAAAAAAAAAAAABwIAAGRycy9kb3ducmV2LnhtbFBLBQYAAAAAAwADALcAAAD+AgAA&#13;&#10;AAA=&#13;&#10;" filled="f" strokecolor="black [3213]" strokeweight="1pt">
                        <v:shadow on="t" type="perspective" color="black" origin=",.5" offset=".63889mm,0" matrix="655f,,,655f"/>
                      </v:rect>
                      <v:rect id="Rectangle 15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OvRygAAAOEAAAAPAAAAZHJzL2Rvd25yZXYueG1sRI/RagIx&#13;&#10;EEXfBf8hjNA3N2tB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Ku869HKAAAA&#13;&#10;4QAAAA8AAAAAAAAAAAAAAAAABwIAAGRycy9kb3ducmV2LnhtbFBLBQYAAAAAAwADALcAAAD+AgAA&#13;&#10;AAA=&#13;&#10;" filled="f" strokecolor="black [3213]" strokeweight="1pt">
                        <v:shadow on="t" type="perspective" color="black" origin=",.5" offset=".63889mm,0" matrix="655f,,,655f"/>
                      </v:rect>
                      <v:rect id="Rectangle 1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nWm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FtudabKAAAA&#13;&#10;4QAAAA8AAAAAAAAAAAAAAAAABwIAAGRycy9kb3ducmV2LnhtbFBLBQYAAAAAAwADALcAAAD+AgAA&#13;&#10;AAA=&#13;&#10;" filled="f" strokecolor="black [3213]" strokeweight="1pt">
                        <v:shadow on="t" type="perspective" color="black" origin=",.5" offset=".63889mm,0" matrix="655f,,,655f"/>
                      </v:rect>
                      <v:rect id="Rectangle 1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tA9ygAAAOEAAAAPAAAAZHJzL2Rvd25yZXYueG1sRI/RagIx&#13;&#10;EEXfC/5DGMG3mrVQ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DQi0D3KAAAA&#13;&#10;4QAAAA8AAAAAAAAAAAAAAAAABwIAAGRycy9kb3ducmV2LnhtbFBLBQYAAAAAAwADALcAAAD+AgAA&#13;&#10;AAA=&#13;&#10;" filled="f" strokecolor="black [3213]" strokeweight="1pt">
                        <v:shadow on="t" type="perspective" color="black" origin=",.5" offset=".63889mm,0" matrix="655f,,,655f"/>
                      </v:rect>
                      <v:rect id="Rectangle 1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URPygAAAOEAAAAPAAAAZHJzL2Rvd25yZXYueG1sRI9BawJB&#13;&#10;DIXvhf6HIYXe6qyC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EW9RE/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4803D5E" w14:textId="77777777" w:rsidR="003570CC" w:rsidRPr="00566526" w:rsidRDefault="003570CC" w:rsidP="00060ECF">
            <w:pPr>
              <w:jc w:val="center"/>
              <w:rPr>
                <w:rFonts w:ascii="Times" w:hAnsi="Times"/>
              </w:rPr>
            </w:pPr>
            <w:r w:rsidRPr="00566526">
              <w:rPr>
                <w:rFonts w:ascii="Times" w:hAnsi="Times"/>
              </w:rPr>
              <w:t>Partially</w:t>
            </w:r>
          </w:p>
          <w:p w14:paraId="46BEFC11"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27D8E581"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46E94AB9" w14:textId="77777777" w:rsidR="003570CC" w:rsidRPr="00566526" w:rsidRDefault="003570CC" w:rsidP="00060ECF">
            <w:pPr>
              <w:jc w:val="center"/>
              <w:rPr>
                <w:rFonts w:ascii="Times" w:hAnsi="Times"/>
              </w:rPr>
            </w:pPr>
            <w:r w:rsidRPr="00566526">
              <w:rPr>
                <w:rFonts w:ascii="Times" w:hAnsi="Times"/>
              </w:rPr>
              <w:t xml:space="preserve">Partially </w:t>
            </w:r>
          </w:p>
          <w:p w14:paraId="7EE47245"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1D00C3D2" w14:textId="77777777" w:rsidR="003570CC" w:rsidRPr="00566526" w:rsidRDefault="003570CC" w:rsidP="00060ECF">
            <w:pPr>
              <w:jc w:val="center"/>
              <w:rPr>
                <w:rFonts w:ascii="Times" w:hAnsi="Times"/>
              </w:rPr>
            </w:pPr>
            <w:r w:rsidRPr="00566526">
              <w:rPr>
                <w:rFonts w:ascii="Times" w:hAnsi="Times"/>
              </w:rPr>
              <w:t xml:space="preserve">Strongly </w:t>
            </w:r>
          </w:p>
          <w:p w14:paraId="4165016B" w14:textId="77777777" w:rsidR="003570CC" w:rsidRPr="00566526" w:rsidRDefault="003570CC" w:rsidP="00060ECF">
            <w:pPr>
              <w:jc w:val="center"/>
              <w:rPr>
                <w:rFonts w:ascii="Times" w:hAnsi="Times"/>
              </w:rPr>
            </w:pPr>
            <w:r w:rsidRPr="00566526">
              <w:rPr>
                <w:rFonts w:ascii="Times" w:hAnsi="Times"/>
              </w:rPr>
              <w:t>disagree</w:t>
            </w:r>
          </w:p>
          <w:p w14:paraId="5AF42D34" w14:textId="77777777" w:rsidR="003570CC" w:rsidRPr="00566526" w:rsidRDefault="003570CC" w:rsidP="00060ECF">
            <w:pPr>
              <w:jc w:val="center"/>
              <w:rPr>
                <w:rFonts w:ascii="Times" w:hAnsi="Times"/>
              </w:rPr>
            </w:pPr>
          </w:p>
          <w:p w14:paraId="6476FABB" w14:textId="77777777" w:rsidR="003570CC" w:rsidRPr="00566526" w:rsidRDefault="003570CC" w:rsidP="00060ECF">
            <w:pPr>
              <w:jc w:val="center"/>
              <w:rPr>
                <w:rFonts w:ascii="Times" w:hAnsi="Times"/>
              </w:rPr>
            </w:pPr>
          </w:p>
        </w:tc>
      </w:tr>
    </w:tbl>
    <w:p w14:paraId="54594B39" w14:textId="4D32012F" w:rsidR="00404C97" w:rsidRPr="00566526" w:rsidRDefault="00404C97" w:rsidP="00216B43">
      <w:pPr>
        <w:rPr>
          <w:rFonts w:ascii="Times" w:hAnsi="Times"/>
        </w:rPr>
      </w:pPr>
    </w:p>
    <w:p w14:paraId="777AA9DC" w14:textId="76F93FDE" w:rsidR="00AF14D3" w:rsidRPr="00F66F95" w:rsidDel="00642DB8" w:rsidRDefault="00E97C96" w:rsidP="00AF14D3">
      <w:pPr>
        <w:spacing w:before="100" w:beforeAutospacing="1" w:after="100" w:afterAutospacing="1"/>
        <w:rPr>
          <w:del w:id="773" w:author="Rashid Islam" w:date="2021-10-31T18:02:00Z"/>
          <w:rFonts w:ascii="Calibri" w:hAnsi="Calibri" w:cs="Calibri"/>
          <w:b/>
          <w:bCs/>
        </w:rPr>
      </w:pPr>
      <w:del w:id="774" w:author="Rashid Islam" w:date="2021-10-31T18:02:00Z">
        <w:r w:rsidRPr="00271EF0" w:rsidDel="00642DB8">
          <w:rPr>
            <w:rFonts w:ascii="Times" w:hAnsi="Times"/>
            <w:noProof/>
          </w:rPr>
          <mc:AlternateContent>
            <mc:Choice Requires="wps">
              <w:drawing>
                <wp:anchor distT="0" distB="0" distL="114300" distR="114300" simplePos="0" relativeHeight="251780096" behindDoc="0" locked="0" layoutInCell="1" allowOverlap="1" wp14:anchorId="262CC37F" wp14:editId="11061F0B">
                  <wp:simplePos x="0" y="0"/>
                  <wp:positionH relativeFrom="column">
                    <wp:posOffset>-141979</wp:posOffset>
                  </wp:positionH>
                  <wp:positionV relativeFrom="paragraph">
                    <wp:posOffset>-574974</wp:posOffset>
                  </wp:positionV>
                  <wp:extent cx="2602523" cy="271306"/>
                  <wp:effectExtent l="0" t="0" r="1270" b="0"/>
                  <wp:wrapNone/>
                  <wp:docPr id="271" name="Text Box 271"/>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C37F" id="Text Box 271" o:spid="_x0000_s1040" type="#_x0000_t202" style="position:absolute;margin-left:-11.2pt;margin-top:-45.25pt;width:204.9pt;height:21.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" fillcolor="white [3201]" stroked="f" strokeweight=".5pt">
                  <v:textbo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A06E78" w:rsidDel="00642DB8">
          <w:rPr>
            <w:rFonts w:ascii="Calibri" w:hAnsi="Calibri" w:cs="Calibri"/>
            <w:b/>
            <w:bCs/>
          </w:rPr>
          <w:delText>1</w:delText>
        </w:r>
        <w:r w:rsidR="00AF14D3" w:rsidRPr="00F66F95" w:rsidDel="00642DB8">
          <w:rPr>
            <w:rFonts w:ascii="Calibri" w:hAnsi="Calibri" w:cs="Calibri"/>
            <w:b/>
            <w:bCs/>
          </w:rPr>
          <w:delText>1</w:delText>
        </w:r>
        <w:r w:rsidR="00AF14D3" w:rsidRPr="00A06E78" w:rsidDel="00642DB8">
          <w:rPr>
            <w:rFonts w:ascii="Calibri" w:hAnsi="Calibri" w:cs="Calibri"/>
            <w:b/>
            <w:bCs/>
          </w:rPr>
          <w:delText>. Please provide any additional comments</w:delText>
        </w:r>
        <w:r w:rsidR="00AF14D3" w:rsidRPr="00F66F95" w:rsidDel="00642DB8">
          <w:rPr>
            <w:rFonts w:ascii="Calibri" w:hAnsi="Calibri" w:cs="Calibri"/>
            <w:b/>
            <w:bCs/>
          </w:rPr>
          <w:delText>/suggestions</w:delText>
        </w:r>
        <w:r w:rsidR="00AF14D3" w:rsidRPr="00A06E78" w:rsidDel="00642DB8">
          <w:rPr>
            <w:rFonts w:ascii="Calibri" w:hAnsi="Calibri" w:cs="Calibri"/>
            <w:b/>
            <w:bCs/>
          </w:rPr>
          <w:delText xml:space="preserve"> you wish the researchers to </w:delText>
        </w:r>
        <w:r w:rsidR="00D046FE" w:rsidDel="00642DB8">
          <w:rPr>
            <w:rFonts w:ascii="Calibri" w:hAnsi="Calibri" w:cs="Calibri"/>
            <w:b/>
            <w:bCs/>
          </w:rPr>
          <w:delText>inform regarding</w:delText>
        </w:r>
        <w:r w:rsidR="00AF14D3" w:rsidRPr="00F66F95" w:rsidDel="00642DB8">
          <w:rPr>
            <w:rFonts w:ascii="Calibri" w:hAnsi="Calibri" w:cs="Calibri"/>
            <w:b/>
            <w:bCs/>
          </w:rPr>
          <w:delText xml:space="preserve"> this section</w:delText>
        </w:r>
        <w:r w:rsidR="00AF14D3" w:rsidRPr="00A06E78" w:rsidDel="00642DB8">
          <w:rPr>
            <w:rFonts w:ascii="Calibri" w:hAnsi="Calibri" w:cs="Calibri"/>
            <w:b/>
            <w:bCs/>
          </w:rPr>
          <w:delText xml:space="preserve">. </w:delText>
        </w:r>
      </w:del>
    </w:p>
    <w:p w14:paraId="37D34D9D" w14:textId="463B7419" w:rsidR="00AF14D3" w:rsidDel="00642DB8" w:rsidRDefault="00AF14D3" w:rsidP="00AF14D3">
      <w:pPr>
        <w:spacing w:before="100" w:beforeAutospacing="1" w:after="100" w:afterAutospacing="1"/>
        <w:rPr>
          <w:del w:id="775" w:author="Rashid Islam" w:date="2021-10-31T18:02:00Z"/>
          <w:rFonts w:ascii="Calibri" w:hAnsi="Calibri" w:cs="Calibri"/>
        </w:rPr>
      </w:pPr>
      <w:del w:id="776" w:author="Rashid Islam" w:date="2021-10-31T18:02:00Z">
        <w:r w:rsidDel="00642DB8">
          <w:rPr>
            <w:rFonts w:ascii="Calibri" w:hAnsi="Calibri" w:cs="Calibri"/>
          </w:rPr>
          <w:delText>……………………………………….……………………………………….……………………………………….…………………………………</w:delText>
        </w:r>
      </w:del>
    </w:p>
    <w:p w14:paraId="40556111" w14:textId="7DA349AF" w:rsidR="00AF14D3" w:rsidRPr="00A06E78" w:rsidDel="00642DB8" w:rsidRDefault="00AF14D3" w:rsidP="00AF14D3">
      <w:pPr>
        <w:spacing w:before="100" w:beforeAutospacing="1" w:after="100" w:afterAutospacing="1"/>
        <w:rPr>
          <w:del w:id="777" w:author="Rashid Islam" w:date="2021-10-31T18:02:00Z"/>
        </w:rPr>
      </w:pPr>
      <w:del w:id="778" w:author="Rashid Islam" w:date="2021-10-31T18:02:00Z">
        <w:r w:rsidDel="00642DB8">
          <w:rPr>
            <w:rFonts w:ascii="Calibri" w:hAnsi="Calibri" w:cs="Calibri"/>
          </w:rPr>
          <w:delText>……………………………………….……………………………………….……………………………………….…………………………………</w:delText>
        </w:r>
      </w:del>
    </w:p>
    <w:p w14:paraId="2679ABA2" w14:textId="1A7F0AC3" w:rsidR="00AF14D3" w:rsidRPr="00A06E78" w:rsidDel="00642DB8" w:rsidRDefault="00AF14D3" w:rsidP="00AF14D3">
      <w:pPr>
        <w:spacing w:before="100" w:beforeAutospacing="1" w:after="100" w:afterAutospacing="1"/>
        <w:rPr>
          <w:del w:id="779" w:author="Rashid Islam" w:date="2021-10-31T18:02:00Z"/>
        </w:rPr>
      </w:pPr>
      <w:del w:id="780" w:author="Rashid Islam" w:date="2021-10-31T18:02:00Z">
        <w:r w:rsidDel="00642DB8">
          <w:rPr>
            <w:rFonts w:ascii="Calibri" w:hAnsi="Calibri" w:cs="Calibri"/>
          </w:rPr>
          <w:delText>……………………………………….……………………………………….……………………………………….…………………………………</w:delText>
        </w:r>
      </w:del>
    </w:p>
    <w:p w14:paraId="399BEAA5" w14:textId="2D8591D0" w:rsidR="00404C97" w:rsidRPr="00566526" w:rsidRDefault="00404C97" w:rsidP="00216B43">
      <w:pPr>
        <w:rPr>
          <w:rFonts w:ascii="Times" w:hAnsi="Times"/>
        </w:rPr>
      </w:pPr>
    </w:p>
    <w:p w14:paraId="02FC109B" w14:textId="1B15C0A2" w:rsidR="00BE67CB" w:rsidRDefault="00BE67CB" w:rsidP="00216B43">
      <w:pPr>
        <w:rPr>
          <w:b/>
          <w:bCs/>
        </w:rPr>
      </w:pPr>
    </w:p>
    <w:p w14:paraId="2C8BD4C8" w14:textId="50E6B3BB" w:rsidR="00BE67CB" w:rsidRPr="00F66F95" w:rsidRDefault="00BE67CB" w:rsidP="00216B43">
      <w:pPr>
        <w:rPr>
          <w:rFonts w:ascii="Times" w:hAnsi="Times"/>
          <w:b/>
          <w:bCs/>
          <w:sz w:val="28"/>
          <w:szCs w:val="28"/>
          <w:u w:val="single"/>
        </w:rPr>
      </w:pPr>
      <w:r>
        <w:rPr>
          <w:rFonts w:ascii="Times" w:hAnsi="Times"/>
          <w:b/>
          <w:bCs/>
          <w:sz w:val="28"/>
          <w:szCs w:val="28"/>
          <w:u w:val="single"/>
        </w:rPr>
        <w:t>Streamgraph (filled with color)</w:t>
      </w:r>
    </w:p>
    <w:p w14:paraId="46E9F0C2" w14:textId="2D161CCD" w:rsidR="00404C97" w:rsidRDefault="00404C97" w:rsidP="00F66F95">
      <w:pPr>
        <w:jc w:val="center"/>
        <w:rPr>
          <w:b/>
          <w:bCs/>
        </w:rPr>
      </w:pPr>
      <w:r>
        <w:rPr>
          <w:b/>
          <w:bCs/>
          <w:noProof/>
        </w:rPr>
        <w:lastRenderedPageBreak/>
        <w:drawing>
          <wp:inline distT="0" distB="0" distL="0" distR="0" wp14:anchorId="3F6F20FC" wp14:editId="32E19CB3">
            <wp:extent cx="5556719" cy="4455273"/>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5"/>
                    <a:stretch>
                      <a:fillRect/>
                    </a:stretch>
                  </pic:blipFill>
                  <pic:spPr>
                    <a:xfrm>
                      <a:off x="0" y="0"/>
                      <a:ext cx="5579608" cy="4473625"/>
                    </a:xfrm>
                    <a:prstGeom prst="rect">
                      <a:avLst/>
                    </a:prstGeom>
                    <a:ln>
                      <a:noFill/>
                    </a:ln>
                  </pic:spPr>
                </pic:pic>
              </a:graphicData>
            </a:graphic>
          </wp:inline>
        </w:drawing>
      </w:r>
    </w:p>
    <w:p w14:paraId="72367FCE" w14:textId="67060E97" w:rsidR="00BE67CB" w:rsidRDefault="00BE67CB" w:rsidP="00BE67CB">
      <w:pPr>
        <w:jc w:val="center"/>
        <w:rPr>
          <w:b/>
          <w:bCs/>
        </w:rPr>
      </w:pPr>
      <w:r>
        <w:rPr>
          <w:b/>
          <w:bCs/>
        </w:rPr>
        <w:t>Figure-5: Colored Streamgraph</w:t>
      </w:r>
    </w:p>
    <w:p w14:paraId="3F61F20D" w14:textId="49BB5697" w:rsidR="00404C97" w:rsidRDefault="00404C97" w:rsidP="00216B43">
      <w:pPr>
        <w:rPr>
          <w:b/>
          <w:bCs/>
        </w:rPr>
      </w:pPr>
    </w:p>
    <w:p w14:paraId="6523F497" w14:textId="68923A16" w:rsidR="00404C97" w:rsidRDefault="00BE67CB" w:rsidP="00216B43">
      <w:pPr>
        <w:rPr>
          <w:b/>
          <w:bCs/>
        </w:rPr>
      </w:pPr>
      <w:r>
        <w:rPr>
          <w:b/>
          <w:bCs/>
        </w:rPr>
        <w:t xml:space="preserve">Description: </w:t>
      </w:r>
      <w:r w:rsidRPr="00BE67CB">
        <w:t>This stream graph is filled with color</w:t>
      </w:r>
      <w:r>
        <w:t xml:space="preserve">. Each color flow in the graph is named as stream and that represents </w:t>
      </w:r>
      <w:r w:rsidR="00047C2E">
        <w:t>a country.</w:t>
      </w:r>
      <w:r>
        <w:t xml:space="preserve"> </w:t>
      </w:r>
      <w:r w:rsidR="00047C2E">
        <w:t>On mouse hover each stream shows the corresponding country name as tooltip. Intensity of colors do not have any relation with uncertainty.</w:t>
      </w:r>
      <w:r w:rsidR="00843CA4">
        <w:t xml:space="preserve"> Along x-axis it represents date and y-axis represent the counts.</w:t>
      </w:r>
    </w:p>
    <w:p w14:paraId="3835EE67" w14:textId="30373DDB" w:rsidR="00047C2E" w:rsidRDefault="00047C2E" w:rsidP="00216B43">
      <w:pPr>
        <w:rPr>
          <w:b/>
          <w:bCs/>
        </w:rPr>
      </w:pPr>
    </w:p>
    <w:p w14:paraId="524CC6E9" w14:textId="77777777" w:rsidR="00E97C96" w:rsidRDefault="00E97C96" w:rsidP="00216B43">
      <w:pPr>
        <w:rPr>
          <w:b/>
          <w:bCs/>
        </w:rPr>
      </w:pPr>
    </w:p>
    <w:p w14:paraId="224BA6F9" w14:textId="0F5730B6" w:rsidR="00BE67CB" w:rsidRPr="00FF6D67" w:rsidRDefault="00E97C96" w:rsidP="00BE67CB">
      <w:pPr>
        <w:pStyle w:val="NormalWeb"/>
        <w:rPr>
          <w:rFonts w:ascii="Times New Roman" w:eastAsia="Times New Roman" w:hAnsi="Times New Roman"/>
          <w:b/>
          <w:bCs/>
          <w:sz w:val="24"/>
          <w:lang w:eastAsia="en-GB"/>
        </w:rPr>
      </w:pPr>
      <w:r w:rsidRPr="00271EF0">
        <w:rPr>
          <w:rFonts w:ascii="Times" w:hAnsi="Times"/>
          <w:noProof/>
        </w:rPr>
        <mc:AlternateContent>
          <mc:Choice Requires="wps">
            <w:drawing>
              <wp:anchor distT="0" distB="0" distL="114300" distR="114300" simplePos="0" relativeHeight="251782144" behindDoc="0" locked="0" layoutInCell="1" allowOverlap="1" wp14:anchorId="756B861A" wp14:editId="14453F3E">
                <wp:simplePos x="0" y="0"/>
                <wp:positionH relativeFrom="column">
                  <wp:posOffset>-97155</wp:posOffset>
                </wp:positionH>
                <wp:positionV relativeFrom="paragraph">
                  <wp:posOffset>-552674</wp:posOffset>
                </wp:positionV>
                <wp:extent cx="2602523" cy="271306"/>
                <wp:effectExtent l="0" t="0" r="1270" b="0"/>
                <wp:wrapNone/>
                <wp:docPr id="272" name="Text Box 272"/>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861A" id="Text Box 272" o:spid="_x0000_s1041" type="#_x0000_t202" style="position:absolute;margin-left:-7.65pt;margin-top:-43.5pt;width:204.9pt;height:21.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" fillcolor="white [3201]" stroked="f" strokeweight=".5pt">
                <v:textbo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12</w:t>
      </w:r>
      <w:r w:rsidR="00BE67CB" w:rsidRPr="00FF6D67">
        <w:rPr>
          <w:b/>
          <w:bCs/>
          <w:lang w:val="en-US"/>
        </w:rPr>
        <w:t xml:space="preserve">. </w:t>
      </w:r>
      <w:r w:rsidR="00BE67CB" w:rsidRPr="00FF6D67">
        <w:rPr>
          <w:rFonts w:ascii="Times" w:eastAsia="Times New Roman" w:hAnsi="Times" w:cs="Calibri"/>
          <w:b/>
          <w:bCs/>
          <w:sz w:val="24"/>
          <w:lang w:eastAsia="en-GB"/>
        </w:rPr>
        <w:t>Select the degree to which you agree or disagree with each of the following statements:</w:t>
      </w:r>
      <w:r w:rsidR="00BE67CB" w:rsidRPr="00FF6D67">
        <w:rPr>
          <w:rFonts w:ascii="Calibri" w:eastAsia="Times New Roman" w:hAnsi="Calibri" w:cs="Calibri"/>
          <w:b/>
          <w:bCs/>
          <w:sz w:val="24"/>
          <w:lang w:eastAsia="en-GB"/>
        </w:rPr>
        <w:t xml:space="preserve"> </w:t>
      </w:r>
    </w:p>
    <w:p w14:paraId="4B515B60" w14:textId="24D4B602" w:rsidR="00BE67CB" w:rsidRPr="00566526" w:rsidRDefault="00047C2E" w:rsidP="00DE0B95">
      <w:pPr>
        <w:pStyle w:val="ListParagraph"/>
        <w:numPr>
          <w:ilvl w:val="0"/>
          <w:numId w:val="11"/>
        </w:numPr>
        <w:spacing w:before="100" w:beforeAutospacing="1" w:after="60"/>
        <w:rPr>
          <w:rFonts w:ascii="Times" w:hAnsi="Times" w:cs="Calibri"/>
          <w:sz w:val="24"/>
        </w:rPr>
      </w:pPr>
      <w:r>
        <w:rPr>
          <w:rFonts w:ascii="Times" w:hAnsi="Times" w:cs="Calibri"/>
          <w:sz w:val="24"/>
        </w:rPr>
        <w:t>It is very easy to distinguish the flow for each country</w:t>
      </w:r>
      <w:r w:rsidR="00BE67CB"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BE67CB" w:rsidRPr="00566526" w14:paraId="4B08B18B" w14:textId="77777777" w:rsidTr="00060ECF">
        <w:tc>
          <w:tcPr>
            <w:tcW w:w="1979" w:type="dxa"/>
          </w:tcPr>
          <w:p w14:paraId="0B2B3F34" w14:textId="77777777" w:rsidR="00BE67CB" w:rsidRPr="00566526" w:rsidRDefault="00BE67CB" w:rsidP="00060ECF">
            <w:pPr>
              <w:jc w:val="center"/>
              <w:rPr>
                <w:rFonts w:ascii="Times" w:hAnsi="Times"/>
              </w:rPr>
            </w:pPr>
            <w:r w:rsidRPr="00566526">
              <w:rPr>
                <w:rFonts w:ascii="Times" w:hAnsi="Times"/>
              </w:rPr>
              <w:t>Strongly</w:t>
            </w:r>
          </w:p>
          <w:p w14:paraId="152472C1" w14:textId="77777777" w:rsidR="00BE67CB" w:rsidRPr="00566526" w:rsidRDefault="00BE67CB" w:rsidP="00060ECF">
            <w:pPr>
              <w:jc w:val="center"/>
              <w:rPr>
                <w:rFonts w:ascii="Times" w:hAnsi="Times"/>
              </w:rPr>
            </w:pPr>
            <w:r w:rsidRPr="00566526">
              <w:rPr>
                <w:rFonts w:ascii="Times" w:hAnsi="Times"/>
              </w:rPr>
              <w:t>agree</w:t>
            </w:r>
          </w:p>
          <w:p w14:paraId="325306D1" w14:textId="77777777" w:rsidR="00BE67CB" w:rsidRPr="00566526" w:rsidRDefault="00BE67CB"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0944" behindDoc="0" locked="0" layoutInCell="1" allowOverlap="1" wp14:anchorId="278FFA70" wp14:editId="3F97FA8D">
                      <wp:simplePos x="0" y="0"/>
                      <wp:positionH relativeFrom="column">
                        <wp:posOffset>403686</wp:posOffset>
                      </wp:positionH>
                      <wp:positionV relativeFrom="paragraph">
                        <wp:posOffset>96464</wp:posOffset>
                      </wp:positionV>
                      <wp:extent cx="5395615" cy="190389"/>
                      <wp:effectExtent l="0" t="0" r="14605" b="26035"/>
                      <wp:wrapNone/>
                      <wp:docPr id="169" name="Group 1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0" name="Rectangle 1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D9D996" id="Group 169" o:spid="_x0000_s1026" style="position:absolute;margin-left:31.8pt;margin-top:7.6pt;width:424.85pt;height:15pt;z-index:2517309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PxmPN7EAwAAuRgAAA4AAAAAAAAA&#13;&#10;AAAAAAAALgIAAGRycy9lMm9Eb2MueG1sUEsBAi0AFAAGAAgAAAAhABlOL2ziAAAADQEAAA8AAAAA&#13;&#10;AAAAAAAAAAAAHgYAAGRycy9kb3ducmV2LnhtbFBLBQYAAAAABAAEAPMAAAAtBwAAAAA=&#13;&#10;">
                      <v:rect id="Rectangle 1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" filled="f" strokecolor="black [3213]" strokeweight="1pt">
                        <v:shadow on="t" type="perspective" color="black" origin=",.5" offset=".63889mm,0" matrix="655f,,,655f"/>
                      </v:rect>
                      <v:rect id="Rectangle 1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" filled="f" strokecolor="black [3213]" strokeweight="1pt">
                        <v:shadow on="t" type="perspective" color="black" origin=",.5" offset=".63889mm,0" matrix="655f,,,655f"/>
                      </v:rect>
                      <v:rect id="Rectangle 1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C/F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" filled="f" strokecolor="black [3213]" strokeweight="1pt">
                        <v:shadow on="t" type="perspective" color="black" origin=",.5" offset=".63889mm,0" matrix="655f,,,655f"/>
                      </v:rect>
                      <v:rect id="Rectangle 1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Ipe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ACsil7KAAAA&#13;&#10;4QAAAA8AAAAAAAAAAAAAAAAABwIAAGRycy9kb3ducmV2LnhtbFBLBQYAAAAAAwADALcAAAD+AgAA&#13;&#10;AAA=&#13;&#10;" filled="f" strokecolor="black [3213]" strokeweight="1pt">
                        <v:shadow on="t" type="perspective" color="black" origin=",.5" offset=".63889mm,0" matrix="655f,,,655f"/>
                      </v:rect>
                      <v:rect id="Rectangle 1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RIq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I9FEi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6395C50" w14:textId="77777777" w:rsidR="00BE67CB" w:rsidRPr="00566526" w:rsidRDefault="00BE67CB" w:rsidP="00060ECF">
            <w:pPr>
              <w:jc w:val="center"/>
              <w:rPr>
                <w:rFonts w:ascii="Times" w:hAnsi="Times"/>
              </w:rPr>
            </w:pPr>
            <w:r w:rsidRPr="00566526">
              <w:rPr>
                <w:rFonts w:ascii="Times" w:hAnsi="Times"/>
              </w:rPr>
              <w:t>Partially</w:t>
            </w:r>
          </w:p>
          <w:p w14:paraId="5197417A" w14:textId="77777777" w:rsidR="00BE67CB" w:rsidRPr="00566526" w:rsidRDefault="00BE67CB" w:rsidP="00060ECF">
            <w:pPr>
              <w:jc w:val="center"/>
              <w:rPr>
                <w:rFonts w:ascii="Times" w:hAnsi="Times"/>
              </w:rPr>
            </w:pPr>
            <w:r w:rsidRPr="00566526">
              <w:rPr>
                <w:rFonts w:ascii="Times" w:hAnsi="Times"/>
              </w:rPr>
              <w:t>agree</w:t>
            </w:r>
          </w:p>
        </w:tc>
        <w:tc>
          <w:tcPr>
            <w:tcW w:w="1980" w:type="dxa"/>
          </w:tcPr>
          <w:p w14:paraId="32B7CC0C" w14:textId="77777777" w:rsidR="00BE67CB" w:rsidRPr="00566526" w:rsidRDefault="00BE67CB" w:rsidP="00060ECF">
            <w:pPr>
              <w:jc w:val="center"/>
              <w:rPr>
                <w:rFonts w:ascii="Times" w:hAnsi="Times"/>
              </w:rPr>
            </w:pPr>
            <w:r w:rsidRPr="00566526">
              <w:rPr>
                <w:rFonts w:ascii="Times" w:hAnsi="Times"/>
              </w:rPr>
              <w:t>Neither agree nor disagree</w:t>
            </w:r>
          </w:p>
        </w:tc>
        <w:tc>
          <w:tcPr>
            <w:tcW w:w="1980" w:type="dxa"/>
          </w:tcPr>
          <w:p w14:paraId="501BC352" w14:textId="77777777" w:rsidR="00BE67CB" w:rsidRPr="00566526" w:rsidRDefault="00BE67CB" w:rsidP="00060ECF">
            <w:pPr>
              <w:jc w:val="center"/>
              <w:rPr>
                <w:rFonts w:ascii="Times" w:hAnsi="Times"/>
              </w:rPr>
            </w:pPr>
            <w:r w:rsidRPr="00566526">
              <w:rPr>
                <w:rFonts w:ascii="Times" w:hAnsi="Times"/>
              </w:rPr>
              <w:t xml:space="preserve">Partially </w:t>
            </w:r>
          </w:p>
          <w:p w14:paraId="54210E42" w14:textId="77777777" w:rsidR="00BE67CB" w:rsidRPr="00566526" w:rsidRDefault="00BE67CB" w:rsidP="00060ECF">
            <w:pPr>
              <w:jc w:val="center"/>
              <w:rPr>
                <w:rFonts w:ascii="Times" w:hAnsi="Times"/>
              </w:rPr>
            </w:pPr>
            <w:r w:rsidRPr="00566526">
              <w:rPr>
                <w:rFonts w:ascii="Times" w:hAnsi="Times"/>
              </w:rPr>
              <w:t>disagree</w:t>
            </w:r>
          </w:p>
        </w:tc>
        <w:tc>
          <w:tcPr>
            <w:tcW w:w="1980" w:type="dxa"/>
          </w:tcPr>
          <w:p w14:paraId="132CE248" w14:textId="77777777" w:rsidR="00BE67CB" w:rsidRPr="00566526" w:rsidRDefault="00BE67CB" w:rsidP="00060ECF">
            <w:pPr>
              <w:jc w:val="center"/>
              <w:rPr>
                <w:rFonts w:ascii="Times" w:hAnsi="Times"/>
              </w:rPr>
            </w:pPr>
            <w:r w:rsidRPr="00566526">
              <w:rPr>
                <w:rFonts w:ascii="Times" w:hAnsi="Times"/>
              </w:rPr>
              <w:t xml:space="preserve">Strongly </w:t>
            </w:r>
          </w:p>
          <w:p w14:paraId="3BF191A3" w14:textId="77777777" w:rsidR="00BE67CB" w:rsidRPr="00566526" w:rsidRDefault="00BE67CB" w:rsidP="00060ECF">
            <w:pPr>
              <w:jc w:val="center"/>
              <w:rPr>
                <w:rFonts w:ascii="Times" w:hAnsi="Times"/>
              </w:rPr>
            </w:pPr>
            <w:r w:rsidRPr="00566526">
              <w:rPr>
                <w:rFonts w:ascii="Times" w:hAnsi="Times"/>
              </w:rPr>
              <w:t>disagree</w:t>
            </w:r>
          </w:p>
          <w:p w14:paraId="3D6CFDDF" w14:textId="77777777" w:rsidR="00BE67CB" w:rsidRPr="00566526" w:rsidRDefault="00BE67CB" w:rsidP="00060ECF">
            <w:pPr>
              <w:jc w:val="center"/>
              <w:rPr>
                <w:rFonts w:ascii="Times" w:hAnsi="Times"/>
              </w:rPr>
            </w:pPr>
          </w:p>
          <w:p w14:paraId="19541DD2" w14:textId="77777777" w:rsidR="00BE67CB" w:rsidRPr="00566526" w:rsidRDefault="00BE67CB" w:rsidP="00060ECF">
            <w:pPr>
              <w:jc w:val="center"/>
              <w:rPr>
                <w:rFonts w:ascii="Times" w:hAnsi="Times"/>
              </w:rPr>
            </w:pPr>
          </w:p>
        </w:tc>
      </w:tr>
    </w:tbl>
    <w:p w14:paraId="643F0297" w14:textId="487C16AC" w:rsidR="00047C2E" w:rsidRPr="00047C2E" w:rsidRDefault="00047C2E" w:rsidP="00DE0B95">
      <w:pPr>
        <w:pStyle w:val="ListParagraph"/>
        <w:numPr>
          <w:ilvl w:val="0"/>
          <w:numId w:val="11"/>
        </w:numPr>
        <w:spacing w:before="100" w:beforeAutospacing="1" w:after="60"/>
        <w:rPr>
          <w:rFonts w:ascii="Times" w:hAnsi="Times" w:cs="Calibri"/>
          <w:sz w:val="24"/>
        </w:rPr>
      </w:pPr>
      <w:r>
        <w:rPr>
          <w:rFonts w:ascii="Times" w:hAnsi="Times" w:cs="Calibri"/>
          <w:sz w:val="24"/>
        </w:rPr>
        <w:t>There are unique colors for each country</w:t>
      </w:r>
      <w:r w:rsidRPr="00047C2E">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2E32B71D" w14:textId="77777777" w:rsidTr="00060ECF">
        <w:tc>
          <w:tcPr>
            <w:tcW w:w="1979" w:type="dxa"/>
          </w:tcPr>
          <w:p w14:paraId="60534D15" w14:textId="77777777" w:rsidR="00047C2E" w:rsidRPr="00566526" w:rsidRDefault="00047C2E" w:rsidP="00060ECF">
            <w:pPr>
              <w:jc w:val="center"/>
              <w:rPr>
                <w:rFonts w:ascii="Times" w:hAnsi="Times"/>
              </w:rPr>
            </w:pPr>
            <w:r w:rsidRPr="00566526">
              <w:rPr>
                <w:rFonts w:ascii="Times" w:hAnsi="Times"/>
              </w:rPr>
              <w:t>Strongly</w:t>
            </w:r>
          </w:p>
          <w:p w14:paraId="76C10846" w14:textId="77777777" w:rsidR="00047C2E" w:rsidRPr="00566526" w:rsidRDefault="00047C2E" w:rsidP="00060ECF">
            <w:pPr>
              <w:jc w:val="center"/>
              <w:rPr>
                <w:rFonts w:ascii="Times" w:hAnsi="Times"/>
              </w:rPr>
            </w:pPr>
            <w:r w:rsidRPr="00566526">
              <w:rPr>
                <w:rFonts w:ascii="Times" w:hAnsi="Times"/>
              </w:rPr>
              <w:t>agree</w:t>
            </w:r>
          </w:p>
          <w:p w14:paraId="666769FA"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2992" behindDoc="0" locked="0" layoutInCell="1" allowOverlap="1" wp14:anchorId="6FB57A9F" wp14:editId="4473C292">
                      <wp:simplePos x="0" y="0"/>
                      <wp:positionH relativeFrom="column">
                        <wp:posOffset>403686</wp:posOffset>
                      </wp:positionH>
                      <wp:positionV relativeFrom="paragraph">
                        <wp:posOffset>96464</wp:posOffset>
                      </wp:positionV>
                      <wp:extent cx="5395615" cy="190389"/>
                      <wp:effectExtent l="0" t="0" r="14605" b="26035"/>
                      <wp:wrapNone/>
                      <wp:docPr id="175" name="Group 1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6" name="Rectangle 1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DA3CA3" id="Group 175" o:spid="_x0000_s1026" style="position:absolute;margin-left:31.8pt;margin-top:7.6pt;width:424.85pt;height:15pt;z-index:2517329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">
                      <v:rect id="Rectangle 1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ynG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" filled="f" strokecolor="black [3213]" strokeweight="1pt">
                        <v:shadow on="t" type="perspective" color="black" origin=",.5" offset=".63889mm,0" matrix="655f,,,655f"/>
                      </v:rect>
                      <v:rect id="Rectangle 1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" filled="f" strokecolor="black [3213]" strokeweight="1pt">
                        <v:shadow on="t" type="perspective" color="black" origin=",.5" offset=".63889mm,0" matrix="655f,,,655f"/>
                      </v:rect>
                      <v:rect id="Rectangle 1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" filled="f" strokecolor="black [3213]" strokeweight="1pt">
                        <v:shadow on="t" type="perspective" color="black" origin=",.5" offset=".63889mm,0" matrix="655f,,,655f"/>
                      </v:rect>
                      <v:rect id="Rectangle 1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20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" filled="f" strokecolor="black [3213]" strokeweight="1pt">
                        <v:shadow on="t" type="perspective" color="black" origin=",.5" offset=".63889mm,0" matrix="655f,,,655f"/>
                      </v:rect>
                      <v:rect id="Rectangle 1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8598219" w14:textId="77777777" w:rsidR="00047C2E" w:rsidRPr="00566526" w:rsidRDefault="00047C2E" w:rsidP="00060ECF">
            <w:pPr>
              <w:jc w:val="center"/>
              <w:rPr>
                <w:rFonts w:ascii="Times" w:hAnsi="Times"/>
              </w:rPr>
            </w:pPr>
            <w:r w:rsidRPr="00566526">
              <w:rPr>
                <w:rFonts w:ascii="Times" w:hAnsi="Times"/>
              </w:rPr>
              <w:t>Partially</w:t>
            </w:r>
          </w:p>
          <w:p w14:paraId="0CE0D09A"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27AF5D6B"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0D9F9190" w14:textId="77777777" w:rsidR="00047C2E" w:rsidRPr="00566526" w:rsidRDefault="00047C2E" w:rsidP="00060ECF">
            <w:pPr>
              <w:jc w:val="center"/>
              <w:rPr>
                <w:rFonts w:ascii="Times" w:hAnsi="Times"/>
              </w:rPr>
            </w:pPr>
            <w:r w:rsidRPr="00566526">
              <w:rPr>
                <w:rFonts w:ascii="Times" w:hAnsi="Times"/>
              </w:rPr>
              <w:t xml:space="preserve">Partially </w:t>
            </w:r>
          </w:p>
          <w:p w14:paraId="3DA003ED"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3EC360EE" w14:textId="77777777" w:rsidR="00047C2E" w:rsidRPr="00566526" w:rsidRDefault="00047C2E" w:rsidP="00060ECF">
            <w:pPr>
              <w:jc w:val="center"/>
              <w:rPr>
                <w:rFonts w:ascii="Times" w:hAnsi="Times"/>
              </w:rPr>
            </w:pPr>
            <w:r w:rsidRPr="00566526">
              <w:rPr>
                <w:rFonts w:ascii="Times" w:hAnsi="Times"/>
              </w:rPr>
              <w:t xml:space="preserve">Strongly </w:t>
            </w:r>
          </w:p>
          <w:p w14:paraId="686A6F63" w14:textId="77777777" w:rsidR="00047C2E" w:rsidRPr="00566526" w:rsidRDefault="00047C2E" w:rsidP="00060ECF">
            <w:pPr>
              <w:jc w:val="center"/>
              <w:rPr>
                <w:rFonts w:ascii="Times" w:hAnsi="Times"/>
              </w:rPr>
            </w:pPr>
            <w:r w:rsidRPr="00566526">
              <w:rPr>
                <w:rFonts w:ascii="Times" w:hAnsi="Times"/>
              </w:rPr>
              <w:t>disagree</w:t>
            </w:r>
          </w:p>
          <w:p w14:paraId="56401C81" w14:textId="77777777" w:rsidR="00047C2E" w:rsidRPr="00566526" w:rsidRDefault="00047C2E" w:rsidP="00060ECF">
            <w:pPr>
              <w:jc w:val="center"/>
              <w:rPr>
                <w:rFonts w:ascii="Times" w:hAnsi="Times"/>
              </w:rPr>
            </w:pPr>
          </w:p>
          <w:p w14:paraId="74925E25" w14:textId="77777777" w:rsidR="00047C2E" w:rsidRPr="00566526" w:rsidRDefault="00047C2E" w:rsidP="00060ECF">
            <w:pPr>
              <w:jc w:val="center"/>
              <w:rPr>
                <w:rFonts w:ascii="Times" w:hAnsi="Times"/>
              </w:rPr>
            </w:pPr>
          </w:p>
        </w:tc>
      </w:tr>
    </w:tbl>
    <w:p w14:paraId="03C9465C" w14:textId="60A3DE90" w:rsidR="00047C2E" w:rsidRPr="00805110" w:rsidRDefault="00047C2E" w:rsidP="00DE0B95">
      <w:pPr>
        <w:pStyle w:val="ListParagraph"/>
        <w:numPr>
          <w:ilvl w:val="0"/>
          <w:numId w:val="11"/>
        </w:numPr>
        <w:spacing w:before="100" w:beforeAutospacing="1" w:after="60"/>
        <w:rPr>
          <w:rFonts w:ascii="Times" w:hAnsi="Times" w:cs="Calibri"/>
          <w:color w:val="000000" w:themeColor="text1"/>
          <w:sz w:val="24"/>
        </w:rPr>
      </w:pPr>
      <w:r w:rsidRPr="00805110">
        <w:rPr>
          <w:rFonts w:ascii="Times" w:hAnsi="Times" w:cs="Calibri"/>
          <w:color w:val="000000" w:themeColor="text1"/>
          <w:sz w:val="24"/>
        </w:rPr>
        <w:lastRenderedPageBreak/>
        <w:t>Identification of some countries are difficult.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49556176" w14:textId="77777777" w:rsidTr="00060ECF">
        <w:tc>
          <w:tcPr>
            <w:tcW w:w="1979" w:type="dxa"/>
          </w:tcPr>
          <w:p w14:paraId="5B9CF875" w14:textId="77777777" w:rsidR="00047C2E" w:rsidRPr="00566526" w:rsidRDefault="00047C2E" w:rsidP="00060ECF">
            <w:pPr>
              <w:jc w:val="center"/>
              <w:rPr>
                <w:rFonts w:ascii="Times" w:hAnsi="Times"/>
              </w:rPr>
            </w:pPr>
            <w:r w:rsidRPr="00566526">
              <w:rPr>
                <w:rFonts w:ascii="Times" w:hAnsi="Times"/>
              </w:rPr>
              <w:t>Strongly</w:t>
            </w:r>
          </w:p>
          <w:p w14:paraId="2FF493D2" w14:textId="77777777" w:rsidR="00047C2E" w:rsidRPr="00566526" w:rsidRDefault="00047C2E" w:rsidP="00060ECF">
            <w:pPr>
              <w:jc w:val="center"/>
              <w:rPr>
                <w:rFonts w:ascii="Times" w:hAnsi="Times"/>
              </w:rPr>
            </w:pPr>
            <w:r w:rsidRPr="00566526">
              <w:rPr>
                <w:rFonts w:ascii="Times" w:hAnsi="Times"/>
              </w:rPr>
              <w:t>agree</w:t>
            </w:r>
          </w:p>
          <w:p w14:paraId="54D7A7AB"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5040" behindDoc="0" locked="0" layoutInCell="1" allowOverlap="1" wp14:anchorId="7701BA59" wp14:editId="27FC4297">
                      <wp:simplePos x="0" y="0"/>
                      <wp:positionH relativeFrom="column">
                        <wp:posOffset>403686</wp:posOffset>
                      </wp:positionH>
                      <wp:positionV relativeFrom="paragraph">
                        <wp:posOffset>96464</wp:posOffset>
                      </wp:positionV>
                      <wp:extent cx="5395615" cy="190389"/>
                      <wp:effectExtent l="0" t="0" r="14605" b="26035"/>
                      <wp:wrapNone/>
                      <wp:docPr id="181" name="Group 1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2" name="Rectangle 1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D3E2F7D" id="Group 181" o:spid="_x0000_s1026" style="position:absolute;margin-left:31.8pt;margin-top:7.6pt;width:424.85pt;height:15pt;z-index:25173504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EE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G0tUQS1AwAAuRgAAA4AAAAAAAAAAAAAAAAALgIAAGRycy9l&#13;&#10;Mm9Eb2MueG1sUEsBAi0AFAAGAAgAAAAhABlOL2ziAAAADQEAAA8AAAAAAAAAAAAAAAAADwYAAGRy&#13;&#10;cy9kb3ducmV2LnhtbFBLBQYAAAAABAAEAPMAAAAeBwAAAAA=&#13;&#10;">
                      <v:rect id="Rectangle 1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" filled="f" strokecolor="black [3213]" strokeweight="1pt">
                        <v:shadow on="t" type="perspective" color="black" origin=",.5" offset=".63889mm,0" matrix="655f,,,655f"/>
                      </v:rect>
                      <v:rect id="Rectangle 1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fp5yQAAAOEAAAAPAAAAZHJzL2Rvd25yZXYueG1sRI/dagIx&#13;&#10;EEbvC32HMAXvarYK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NXn6eckAAADh&#13;&#10;AAAADwAAAAAAAAAAAAAAAAAHAgAAZHJzL2Rvd25yZXYueG1sUEsFBgAAAAADAAMAtwAAAP0CAAAA&#13;&#10;AA==&#13;&#10;" filled="f" strokecolor="black [3213]" strokeweight="1pt">
                        <v:shadow on="t" type="perspective" color="black" origin=",.5" offset=".63889mm,0" matrix="655f,,,655f"/>
                      </v:rect>
                      <v:rect id="Rectangle 1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GINyQAAAOEAAAAPAAAAZHJzL2Rvd25yZXYueG1sRI/dagIx&#13;&#10;EEbvC32HMAXvarYi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upBiDckAAADh&#13;&#10;AAAADwAAAAAAAAAAAAAAAAAHAgAAZHJzL2Rvd25yZXYueG1sUEsFBgAAAAADAAMAtwAAAP0CAAAA&#13;&#10;AA==&#13;&#10;" filled="f" strokecolor="black [3213]" strokeweight="1pt">
                        <v:shadow on="t" type="perspective" color="black" origin=",.5" offset=".63889mm,0" matrix="655f,,,655f"/>
                      </v:rect>
                      <v:rect id="Rectangle 1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eWyQAAAOEAAAAPAAAAZHJzL2Rvd25yZXYueG1sRI/dagIx&#13;&#10;EEbvC32HMAXvaraC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1dzHlskAAADh&#13;&#10;AAAADwAAAAAAAAAAAAAAAAAHAgAAZHJzL2Rvd25yZXYueG1sUEsFBgAAAAADAAMAtwAAAP0CAAAA&#13;&#10;AA==&#13;&#10;" filled="f" strokecolor="black [3213]" strokeweight="1pt">
                        <v:shadow on="t" type="perspective" color="black" origin=",.5" offset=".63889mm,0" matrix="655f,,,655f"/>
                      </v:rect>
                      <v:rect id="Rectangle 1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04836CA" w14:textId="77777777" w:rsidR="00047C2E" w:rsidRPr="00566526" w:rsidRDefault="00047C2E" w:rsidP="00060ECF">
            <w:pPr>
              <w:jc w:val="center"/>
              <w:rPr>
                <w:rFonts w:ascii="Times" w:hAnsi="Times"/>
              </w:rPr>
            </w:pPr>
            <w:r w:rsidRPr="00566526">
              <w:rPr>
                <w:rFonts w:ascii="Times" w:hAnsi="Times"/>
              </w:rPr>
              <w:t>Partially</w:t>
            </w:r>
          </w:p>
          <w:p w14:paraId="1D6AE443"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28C3A200"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742AB4A9" w14:textId="77777777" w:rsidR="00047C2E" w:rsidRPr="00566526" w:rsidRDefault="00047C2E" w:rsidP="00060ECF">
            <w:pPr>
              <w:jc w:val="center"/>
              <w:rPr>
                <w:rFonts w:ascii="Times" w:hAnsi="Times"/>
              </w:rPr>
            </w:pPr>
            <w:r w:rsidRPr="00566526">
              <w:rPr>
                <w:rFonts w:ascii="Times" w:hAnsi="Times"/>
              </w:rPr>
              <w:t xml:space="preserve">Partially </w:t>
            </w:r>
          </w:p>
          <w:p w14:paraId="2561AF5B"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2F91088E" w14:textId="77777777" w:rsidR="00047C2E" w:rsidRPr="00566526" w:rsidRDefault="00047C2E" w:rsidP="00060ECF">
            <w:pPr>
              <w:jc w:val="center"/>
              <w:rPr>
                <w:rFonts w:ascii="Times" w:hAnsi="Times"/>
              </w:rPr>
            </w:pPr>
            <w:r w:rsidRPr="00566526">
              <w:rPr>
                <w:rFonts w:ascii="Times" w:hAnsi="Times"/>
              </w:rPr>
              <w:t xml:space="preserve">Strongly </w:t>
            </w:r>
          </w:p>
          <w:p w14:paraId="6A0208E6" w14:textId="77777777" w:rsidR="00047C2E" w:rsidRPr="00566526" w:rsidRDefault="00047C2E" w:rsidP="00060ECF">
            <w:pPr>
              <w:jc w:val="center"/>
              <w:rPr>
                <w:rFonts w:ascii="Times" w:hAnsi="Times"/>
              </w:rPr>
            </w:pPr>
            <w:r w:rsidRPr="00566526">
              <w:rPr>
                <w:rFonts w:ascii="Times" w:hAnsi="Times"/>
              </w:rPr>
              <w:t>disagree</w:t>
            </w:r>
          </w:p>
          <w:p w14:paraId="6B1C4D2C" w14:textId="77777777" w:rsidR="00047C2E" w:rsidRPr="00566526" w:rsidRDefault="00047C2E" w:rsidP="00060ECF">
            <w:pPr>
              <w:jc w:val="center"/>
              <w:rPr>
                <w:rFonts w:ascii="Times" w:hAnsi="Times"/>
              </w:rPr>
            </w:pPr>
          </w:p>
          <w:p w14:paraId="37C98739" w14:textId="77777777" w:rsidR="00047C2E" w:rsidRPr="00566526" w:rsidRDefault="00047C2E" w:rsidP="00060ECF">
            <w:pPr>
              <w:jc w:val="center"/>
              <w:rPr>
                <w:rFonts w:ascii="Times" w:hAnsi="Times"/>
              </w:rPr>
            </w:pPr>
          </w:p>
        </w:tc>
      </w:tr>
    </w:tbl>
    <w:p w14:paraId="07555CF7" w14:textId="678A6290" w:rsidR="00047C2E" w:rsidRPr="00047C2E" w:rsidRDefault="00047C2E" w:rsidP="00DE0B95">
      <w:pPr>
        <w:pStyle w:val="ListParagraph"/>
        <w:numPr>
          <w:ilvl w:val="0"/>
          <w:numId w:val="11"/>
        </w:numPr>
        <w:spacing w:before="100" w:beforeAutospacing="1" w:after="60"/>
        <w:rPr>
          <w:rFonts w:ascii="Times" w:hAnsi="Times" w:cs="Calibri"/>
          <w:sz w:val="24"/>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64A92C2B" w14:textId="77777777" w:rsidTr="00060ECF">
        <w:tc>
          <w:tcPr>
            <w:tcW w:w="1979" w:type="dxa"/>
          </w:tcPr>
          <w:p w14:paraId="70DC1498" w14:textId="77777777" w:rsidR="00047C2E" w:rsidRPr="00566526" w:rsidRDefault="00047C2E" w:rsidP="00060ECF">
            <w:pPr>
              <w:jc w:val="center"/>
              <w:rPr>
                <w:rFonts w:ascii="Times" w:hAnsi="Times"/>
              </w:rPr>
            </w:pPr>
            <w:r w:rsidRPr="00566526">
              <w:rPr>
                <w:rFonts w:ascii="Times" w:hAnsi="Times"/>
              </w:rPr>
              <w:t>Strongly</w:t>
            </w:r>
          </w:p>
          <w:p w14:paraId="460EF325" w14:textId="77777777" w:rsidR="00047C2E" w:rsidRPr="00566526" w:rsidRDefault="00047C2E" w:rsidP="00060ECF">
            <w:pPr>
              <w:jc w:val="center"/>
              <w:rPr>
                <w:rFonts w:ascii="Times" w:hAnsi="Times"/>
              </w:rPr>
            </w:pPr>
            <w:r w:rsidRPr="00566526">
              <w:rPr>
                <w:rFonts w:ascii="Times" w:hAnsi="Times"/>
              </w:rPr>
              <w:t>agree</w:t>
            </w:r>
          </w:p>
          <w:p w14:paraId="4692A9E2"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7088" behindDoc="0" locked="0" layoutInCell="1" allowOverlap="1" wp14:anchorId="15637410" wp14:editId="139375BF">
                      <wp:simplePos x="0" y="0"/>
                      <wp:positionH relativeFrom="column">
                        <wp:posOffset>403686</wp:posOffset>
                      </wp:positionH>
                      <wp:positionV relativeFrom="paragraph">
                        <wp:posOffset>96464</wp:posOffset>
                      </wp:positionV>
                      <wp:extent cx="5395615" cy="190389"/>
                      <wp:effectExtent l="0" t="0" r="14605" b="26035"/>
                      <wp:wrapNone/>
                      <wp:docPr id="187" name="Group 1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8" name="Rectangle 1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0F293C" id="Group 187" o:spid="_x0000_s1026" style="position:absolute;margin-left:31.8pt;margin-top:7.6pt;width:424.85pt;height:15pt;z-index:2517370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CIVRa7NAwAAuRgA&#13;&#10;AA4AAAAAAAAAAAAAAAAALgIAAGRycy9lMm9Eb2MueG1sUEsBAi0AFAAGAAgAAAAhABlOL2ziAAAA&#13;&#10;DQEAAA8AAAAAAAAAAAAAAAAAJwYAAGRycy9kb3ducmV2LnhtbFBLBQYAAAAABAAEAPMAAAA2BwAA&#13;&#10;AAA=&#13;&#10;">
                      <v:rect id="Rectangle 1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rect id="Rectangle 1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38C1BF8" w14:textId="77777777" w:rsidR="00047C2E" w:rsidRPr="00566526" w:rsidRDefault="00047C2E" w:rsidP="00060ECF">
            <w:pPr>
              <w:jc w:val="center"/>
              <w:rPr>
                <w:rFonts w:ascii="Times" w:hAnsi="Times"/>
              </w:rPr>
            </w:pPr>
            <w:r w:rsidRPr="00566526">
              <w:rPr>
                <w:rFonts w:ascii="Times" w:hAnsi="Times"/>
              </w:rPr>
              <w:t>Partially</w:t>
            </w:r>
          </w:p>
          <w:p w14:paraId="3119BCE8"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4370D285"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5A4901AC" w14:textId="77777777" w:rsidR="00047C2E" w:rsidRPr="00566526" w:rsidRDefault="00047C2E" w:rsidP="00060ECF">
            <w:pPr>
              <w:jc w:val="center"/>
              <w:rPr>
                <w:rFonts w:ascii="Times" w:hAnsi="Times"/>
              </w:rPr>
            </w:pPr>
            <w:r w:rsidRPr="00566526">
              <w:rPr>
                <w:rFonts w:ascii="Times" w:hAnsi="Times"/>
              </w:rPr>
              <w:t xml:space="preserve">Partially </w:t>
            </w:r>
          </w:p>
          <w:p w14:paraId="3DD1F6A8"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3AF05656" w14:textId="77777777" w:rsidR="00047C2E" w:rsidRPr="00566526" w:rsidRDefault="00047C2E" w:rsidP="00060ECF">
            <w:pPr>
              <w:jc w:val="center"/>
              <w:rPr>
                <w:rFonts w:ascii="Times" w:hAnsi="Times"/>
              </w:rPr>
            </w:pPr>
            <w:r w:rsidRPr="00566526">
              <w:rPr>
                <w:rFonts w:ascii="Times" w:hAnsi="Times"/>
              </w:rPr>
              <w:t xml:space="preserve">Strongly </w:t>
            </w:r>
          </w:p>
          <w:p w14:paraId="312CE9C6" w14:textId="77777777" w:rsidR="00047C2E" w:rsidRPr="00566526" w:rsidRDefault="00047C2E" w:rsidP="00060ECF">
            <w:pPr>
              <w:jc w:val="center"/>
              <w:rPr>
                <w:rFonts w:ascii="Times" w:hAnsi="Times"/>
              </w:rPr>
            </w:pPr>
            <w:r w:rsidRPr="00566526">
              <w:rPr>
                <w:rFonts w:ascii="Times" w:hAnsi="Times"/>
              </w:rPr>
              <w:t>disagree</w:t>
            </w:r>
          </w:p>
          <w:p w14:paraId="2311242D" w14:textId="77777777" w:rsidR="00047C2E" w:rsidRPr="00566526" w:rsidRDefault="00047C2E" w:rsidP="00060ECF">
            <w:pPr>
              <w:jc w:val="center"/>
              <w:rPr>
                <w:rFonts w:ascii="Times" w:hAnsi="Times"/>
              </w:rPr>
            </w:pPr>
          </w:p>
          <w:p w14:paraId="63A5A49E" w14:textId="77777777" w:rsidR="00047C2E" w:rsidRPr="00566526" w:rsidRDefault="00047C2E" w:rsidP="00060ECF">
            <w:pPr>
              <w:jc w:val="center"/>
              <w:rPr>
                <w:rFonts w:ascii="Times" w:hAnsi="Times"/>
              </w:rPr>
            </w:pPr>
          </w:p>
        </w:tc>
      </w:tr>
    </w:tbl>
    <w:p w14:paraId="616D63AE" w14:textId="043A8A92" w:rsidR="00047C2E" w:rsidRPr="00047C2E" w:rsidRDefault="00047C2E" w:rsidP="00DE0B95">
      <w:pPr>
        <w:pStyle w:val="ListParagraph"/>
        <w:numPr>
          <w:ilvl w:val="0"/>
          <w:numId w:val="11"/>
        </w:numPr>
        <w:spacing w:before="100" w:beforeAutospacing="1" w:after="60"/>
        <w:rPr>
          <w:rFonts w:ascii="Times" w:hAnsi="Times" w:cs="Calibri"/>
          <w:sz w:val="24"/>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1692A9A6" w14:textId="77777777" w:rsidTr="00060ECF">
        <w:tc>
          <w:tcPr>
            <w:tcW w:w="1979" w:type="dxa"/>
          </w:tcPr>
          <w:p w14:paraId="3C95E553" w14:textId="77777777" w:rsidR="00047C2E" w:rsidRPr="00566526" w:rsidRDefault="00047C2E" w:rsidP="00060ECF">
            <w:pPr>
              <w:jc w:val="center"/>
              <w:rPr>
                <w:rFonts w:ascii="Times" w:hAnsi="Times"/>
              </w:rPr>
            </w:pPr>
            <w:r w:rsidRPr="00566526">
              <w:rPr>
                <w:rFonts w:ascii="Times" w:hAnsi="Times"/>
              </w:rPr>
              <w:t>Strongly</w:t>
            </w:r>
          </w:p>
          <w:p w14:paraId="5D8B7632" w14:textId="77777777" w:rsidR="00047C2E" w:rsidRPr="00566526" w:rsidRDefault="00047C2E" w:rsidP="00060ECF">
            <w:pPr>
              <w:jc w:val="center"/>
              <w:rPr>
                <w:rFonts w:ascii="Times" w:hAnsi="Times"/>
              </w:rPr>
            </w:pPr>
            <w:r w:rsidRPr="00566526">
              <w:rPr>
                <w:rFonts w:ascii="Times" w:hAnsi="Times"/>
              </w:rPr>
              <w:t>agree</w:t>
            </w:r>
          </w:p>
          <w:p w14:paraId="4A423C39"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9136" behindDoc="0" locked="0" layoutInCell="1" allowOverlap="1" wp14:anchorId="1383121C" wp14:editId="1B18E087">
                      <wp:simplePos x="0" y="0"/>
                      <wp:positionH relativeFrom="column">
                        <wp:posOffset>403686</wp:posOffset>
                      </wp:positionH>
                      <wp:positionV relativeFrom="paragraph">
                        <wp:posOffset>96464</wp:posOffset>
                      </wp:positionV>
                      <wp:extent cx="5395615" cy="190389"/>
                      <wp:effectExtent l="0" t="0" r="14605" b="26035"/>
                      <wp:wrapNone/>
                      <wp:docPr id="193" name="Group 1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94" name="Rectangle 1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3403C8" id="Group 193" o:spid="_x0000_s1026" style="position:absolute;margin-left:31.8pt;margin-top:7.6pt;width:424.85pt;height:15pt;z-index:2517391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HX+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1h1/rQDAAC5GAAADgAAAAAAAAAAAAAAAAAuAgAAZHJzL2Uy&#13;&#10;b0RvYy54bWxQSwECLQAUAAYACAAAACEAGU4vbOIAAAANAQAADwAAAAAAAAAAAAAAAAAOBgAAZHJz&#13;&#10;L2Rvd25yZXYueG1sUEsFBgAAAAAEAAQA8wAAAB0HAAAAAA==&#13;&#10;">
                      <v:rect id="Rectangle 1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rect id="Rectangle 1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0D2B4D" w14:textId="77777777" w:rsidR="00047C2E" w:rsidRPr="00566526" w:rsidRDefault="00047C2E" w:rsidP="00060ECF">
            <w:pPr>
              <w:jc w:val="center"/>
              <w:rPr>
                <w:rFonts w:ascii="Times" w:hAnsi="Times"/>
              </w:rPr>
            </w:pPr>
            <w:r w:rsidRPr="00566526">
              <w:rPr>
                <w:rFonts w:ascii="Times" w:hAnsi="Times"/>
              </w:rPr>
              <w:t>Partially</w:t>
            </w:r>
          </w:p>
          <w:p w14:paraId="16430596"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243A1274"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62E2A024" w14:textId="77777777" w:rsidR="00047C2E" w:rsidRPr="00566526" w:rsidRDefault="00047C2E" w:rsidP="00060ECF">
            <w:pPr>
              <w:jc w:val="center"/>
              <w:rPr>
                <w:rFonts w:ascii="Times" w:hAnsi="Times"/>
              </w:rPr>
            </w:pPr>
            <w:r w:rsidRPr="00566526">
              <w:rPr>
                <w:rFonts w:ascii="Times" w:hAnsi="Times"/>
              </w:rPr>
              <w:t xml:space="preserve">Partially </w:t>
            </w:r>
          </w:p>
          <w:p w14:paraId="2B26612B"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7A6A6B29" w14:textId="77777777" w:rsidR="00047C2E" w:rsidRPr="00566526" w:rsidRDefault="00047C2E" w:rsidP="00060ECF">
            <w:pPr>
              <w:jc w:val="center"/>
              <w:rPr>
                <w:rFonts w:ascii="Times" w:hAnsi="Times"/>
              </w:rPr>
            </w:pPr>
            <w:r w:rsidRPr="00566526">
              <w:rPr>
                <w:rFonts w:ascii="Times" w:hAnsi="Times"/>
              </w:rPr>
              <w:t xml:space="preserve">Strongly </w:t>
            </w:r>
          </w:p>
          <w:p w14:paraId="5F9DFB1B" w14:textId="77777777" w:rsidR="00047C2E" w:rsidRPr="00566526" w:rsidRDefault="00047C2E" w:rsidP="00060ECF">
            <w:pPr>
              <w:jc w:val="center"/>
              <w:rPr>
                <w:rFonts w:ascii="Times" w:hAnsi="Times"/>
              </w:rPr>
            </w:pPr>
            <w:r w:rsidRPr="00566526">
              <w:rPr>
                <w:rFonts w:ascii="Times" w:hAnsi="Times"/>
              </w:rPr>
              <w:t>disagree</w:t>
            </w:r>
          </w:p>
          <w:p w14:paraId="4AB71459" w14:textId="77777777" w:rsidR="00047C2E" w:rsidRPr="00566526" w:rsidRDefault="00047C2E" w:rsidP="00060ECF">
            <w:pPr>
              <w:jc w:val="center"/>
              <w:rPr>
                <w:rFonts w:ascii="Times" w:hAnsi="Times"/>
              </w:rPr>
            </w:pPr>
          </w:p>
          <w:p w14:paraId="6C94767E" w14:textId="77777777" w:rsidR="00047C2E" w:rsidRPr="00566526" w:rsidRDefault="00047C2E" w:rsidP="00060ECF">
            <w:pPr>
              <w:jc w:val="center"/>
              <w:rPr>
                <w:rFonts w:ascii="Times" w:hAnsi="Times"/>
              </w:rPr>
            </w:pPr>
          </w:p>
        </w:tc>
      </w:tr>
    </w:tbl>
    <w:p w14:paraId="24137141" w14:textId="257C98D7" w:rsidR="00FD4CAB" w:rsidRPr="00FD4CAB" w:rsidRDefault="00FD4CAB" w:rsidP="00DE0B95">
      <w:pPr>
        <w:pStyle w:val="ListParagraph"/>
        <w:numPr>
          <w:ilvl w:val="0"/>
          <w:numId w:val="11"/>
        </w:numPr>
        <w:spacing w:before="100" w:beforeAutospacing="1" w:after="60"/>
        <w:rPr>
          <w:rFonts w:ascii="Times" w:hAnsi="Times" w:cs="Calibri"/>
          <w:sz w:val="24"/>
        </w:rPr>
      </w:pPr>
      <w:r w:rsidRPr="00FD4CAB">
        <w:rPr>
          <w:rFonts w:ascii="Times" w:hAnsi="Times" w:cs="Calibri"/>
          <w:sz w:val="24"/>
        </w:rPr>
        <w:t>Top streams may have higher uncertainties than bottom stream countries.</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2E38DA4F" w14:textId="77777777" w:rsidTr="00060ECF">
        <w:tc>
          <w:tcPr>
            <w:tcW w:w="1979" w:type="dxa"/>
          </w:tcPr>
          <w:p w14:paraId="18EC9638" w14:textId="77777777" w:rsidR="00FD4CAB" w:rsidRPr="00566526" w:rsidRDefault="00FD4CAB" w:rsidP="00060ECF">
            <w:pPr>
              <w:jc w:val="center"/>
              <w:rPr>
                <w:rFonts w:ascii="Times" w:hAnsi="Times"/>
              </w:rPr>
            </w:pPr>
            <w:r w:rsidRPr="00566526">
              <w:rPr>
                <w:rFonts w:ascii="Times" w:hAnsi="Times"/>
              </w:rPr>
              <w:t>Strongly</w:t>
            </w:r>
          </w:p>
          <w:p w14:paraId="474BA062" w14:textId="77777777" w:rsidR="00FD4CAB" w:rsidRPr="00566526" w:rsidRDefault="00FD4CAB" w:rsidP="00060ECF">
            <w:pPr>
              <w:jc w:val="center"/>
              <w:rPr>
                <w:rFonts w:ascii="Times" w:hAnsi="Times"/>
              </w:rPr>
            </w:pPr>
            <w:r w:rsidRPr="00566526">
              <w:rPr>
                <w:rFonts w:ascii="Times" w:hAnsi="Times"/>
              </w:rPr>
              <w:t>agree</w:t>
            </w:r>
          </w:p>
          <w:p w14:paraId="3B54B8BA" w14:textId="77777777" w:rsidR="00FD4CAB" w:rsidRPr="00566526" w:rsidRDefault="00FD4CAB"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1184" behindDoc="0" locked="0" layoutInCell="1" allowOverlap="1" wp14:anchorId="05926809" wp14:editId="246A611A">
                      <wp:simplePos x="0" y="0"/>
                      <wp:positionH relativeFrom="column">
                        <wp:posOffset>403686</wp:posOffset>
                      </wp:positionH>
                      <wp:positionV relativeFrom="paragraph">
                        <wp:posOffset>96464</wp:posOffset>
                      </wp:positionV>
                      <wp:extent cx="5395615" cy="190389"/>
                      <wp:effectExtent l="0" t="0" r="14605" b="26035"/>
                      <wp:wrapNone/>
                      <wp:docPr id="199" name="Group 1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0" name="Rectangle 2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E393B0" id="Group 199" o:spid="_x0000_s1026" style="position:absolute;margin-left:31.8pt;margin-top:7.6pt;width:424.85pt;height:15pt;z-index:2517411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">
                      <v:rect id="Rectangle 2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rect id="Rectangle 2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Ar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DGYAK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C3F8B57" w14:textId="77777777" w:rsidR="00FD4CAB" w:rsidRPr="00566526" w:rsidRDefault="00FD4CAB" w:rsidP="00060ECF">
            <w:pPr>
              <w:jc w:val="center"/>
              <w:rPr>
                <w:rFonts w:ascii="Times" w:hAnsi="Times"/>
              </w:rPr>
            </w:pPr>
            <w:r w:rsidRPr="00566526">
              <w:rPr>
                <w:rFonts w:ascii="Times" w:hAnsi="Times"/>
              </w:rPr>
              <w:t>Partially</w:t>
            </w:r>
          </w:p>
          <w:p w14:paraId="6CD1654A" w14:textId="77777777" w:rsidR="00FD4CAB" w:rsidRPr="00566526" w:rsidRDefault="00FD4CAB" w:rsidP="00060ECF">
            <w:pPr>
              <w:jc w:val="center"/>
              <w:rPr>
                <w:rFonts w:ascii="Times" w:hAnsi="Times"/>
              </w:rPr>
            </w:pPr>
            <w:r w:rsidRPr="00566526">
              <w:rPr>
                <w:rFonts w:ascii="Times" w:hAnsi="Times"/>
              </w:rPr>
              <w:t>agree</w:t>
            </w:r>
          </w:p>
        </w:tc>
        <w:tc>
          <w:tcPr>
            <w:tcW w:w="1980" w:type="dxa"/>
          </w:tcPr>
          <w:p w14:paraId="3827BC2C" w14:textId="77777777" w:rsidR="00FD4CAB" w:rsidRPr="00566526" w:rsidRDefault="00FD4CAB" w:rsidP="00060ECF">
            <w:pPr>
              <w:jc w:val="center"/>
              <w:rPr>
                <w:rFonts w:ascii="Times" w:hAnsi="Times"/>
              </w:rPr>
            </w:pPr>
            <w:r w:rsidRPr="00566526">
              <w:rPr>
                <w:rFonts w:ascii="Times" w:hAnsi="Times"/>
              </w:rPr>
              <w:t>Neither agree nor disagree</w:t>
            </w:r>
          </w:p>
        </w:tc>
        <w:tc>
          <w:tcPr>
            <w:tcW w:w="1980" w:type="dxa"/>
          </w:tcPr>
          <w:p w14:paraId="676ABA3A" w14:textId="77777777" w:rsidR="00FD4CAB" w:rsidRPr="00566526" w:rsidRDefault="00FD4CAB" w:rsidP="00060ECF">
            <w:pPr>
              <w:jc w:val="center"/>
              <w:rPr>
                <w:rFonts w:ascii="Times" w:hAnsi="Times"/>
              </w:rPr>
            </w:pPr>
            <w:r w:rsidRPr="00566526">
              <w:rPr>
                <w:rFonts w:ascii="Times" w:hAnsi="Times"/>
              </w:rPr>
              <w:t xml:space="preserve">Partially </w:t>
            </w:r>
          </w:p>
          <w:p w14:paraId="04771F89" w14:textId="77777777" w:rsidR="00FD4CAB" w:rsidRPr="00566526" w:rsidRDefault="00FD4CAB" w:rsidP="00060ECF">
            <w:pPr>
              <w:jc w:val="center"/>
              <w:rPr>
                <w:rFonts w:ascii="Times" w:hAnsi="Times"/>
              </w:rPr>
            </w:pPr>
            <w:r w:rsidRPr="00566526">
              <w:rPr>
                <w:rFonts w:ascii="Times" w:hAnsi="Times"/>
              </w:rPr>
              <w:t>disagree</w:t>
            </w:r>
          </w:p>
        </w:tc>
        <w:tc>
          <w:tcPr>
            <w:tcW w:w="1980" w:type="dxa"/>
          </w:tcPr>
          <w:p w14:paraId="690183CA" w14:textId="77777777" w:rsidR="00FD4CAB" w:rsidRPr="00566526" w:rsidRDefault="00FD4CAB" w:rsidP="00060ECF">
            <w:pPr>
              <w:jc w:val="center"/>
              <w:rPr>
                <w:rFonts w:ascii="Times" w:hAnsi="Times"/>
              </w:rPr>
            </w:pPr>
            <w:r w:rsidRPr="00566526">
              <w:rPr>
                <w:rFonts w:ascii="Times" w:hAnsi="Times"/>
              </w:rPr>
              <w:t xml:space="preserve">Strongly </w:t>
            </w:r>
          </w:p>
          <w:p w14:paraId="7A29BEFC" w14:textId="77777777" w:rsidR="00FD4CAB" w:rsidRPr="00566526" w:rsidRDefault="00FD4CAB" w:rsidP="00060ECF">
            <w:pPr>
              <w:jc w:val="center"/>
              <w:rPr>
                <w:rFonts w:ascii="Times" w:hAnsi="Times"/>
              </w:rPr>
            </w:pPr>
            <w:r w:rsidRPr="00566526">
              <w:rPr>
                <w:rFonts w:ascii="Times" w:hAnsi="Times"/>
              </w:rPr>
              <w:t>disagree</w:t>
            </w:r>
          </w:p>
          <w:p w14:paraId="2E90CB40" w14:textId="77777777" w:rsidR="00FD4CAB" w:rsidRPr="00566526" w:rsidRDefault="00FD4CAB" w:rsidP="00060ECF">
            <w:pPr>
              <w:jc w:val="center"/>
              <w:rPr>
                <w:rFonts w:ascii="Times" w:hAnsi="Times"/>
              </w:rPr>
            </w:pPr>
          </w:p>
          <w:p w14:paraId="03D219EA" w14:textId="77777777" w:rsidR="00FD4CAB" w:rsidRPr="00566526" w:rsidRDefault="00FD4CAB" w:rsidP="00060ECF">
            <w:pPr>
              <w:jc w:val="center"/>
              <w:rPr>
                <w:rFonts w:ascii="Times" w:hAnsi="Times"/>
              </w:rPr>
            </w:pPr>
          </w:p>
        </w:tc>
      </w:tr>
    </w:tbl>
    <w:p w14:paraId="39A2988D" w14:textId="21435302" w:rsidR="00AF14D3" w:rsidRPr="00E47F48" w:rsidDel="00991790" w:rsidRDefault="00AF14D3" w:rsidP="00AF14D3">
      <w:pPr>
        <w:spacing w:before="100" w:beforeAutospacing="1" w:after="100" w:afterAutospacing="1"/>
        <w:rPr>
          <w:del w:id="781" w:author="Rashid Islam" w:date="2021-10-31T18:02:00Z"/>
          <w:rFonts w:ascii="Times" w:hAnsi="Times" w:cs="Calibri"/>
        </w:rPr>
      </w:pPr>
      <w:del w:id="782" w:author="Rashid Islam" w:date="2021-10-31T18:02:00Z">
        <w:r w:rsidRPr="00A06E78" w:rsidDel="00991790">
          <w:rPr>
            <w:rFonts w:ascii="Times" w:hAnsi="Times" w:cs="Calibri"/>
          </w:rPr>
          <w:delText>1</w:delText>
        </w:r>
        <w:r w:rsidRPr="00E47F48" w:rsidDel="00991790">
          <w:rPr>
            <w:rFonts w:ascii="Times" w:hAnsi="Times" w:cs="Calibri"/>
          </w:rPr>
          <w:delText>3</w:delText>
        </w:r>
        <w:r w:rsidRPr="00A06E78" w:rsidDel="00991790">
          <w:rPr>
            <w:rFonts w:ascii="Times" w:hAnsi="Times" w:cs="Calibri"/>
          </w:rPr>
          <w:delText>. Please provide any additional comments</w:delText>
        </w:r>
        <w:r w:rsidRPr="00E47F48" w:rsidDel="00991790">
          <w:rPr>
            <w:rFonts w:ascii="Times" w:hAnsi="Times" w:cs="Calibri"/>
          </w:rPr>
          <w:delText>/suggestions</w:delText>
        </w:r>
        <w:r w:rsidRPr="00A06E78" w:rsidDel="00991790">
          <w:rPr>
            <w:rFonts w:ascii="Times" w:hAnsi="Times" w:cs="Calibri"/>
          </w:rPr>
          <w:delText xml:space="preserve"> you wish the researchers to </w:delText>
        </w:r>
        <w:r w:rsidR="00D046FE" w:rsidDel="00991790">
          <w:rPr>
            <w:rFonts w:ascii="Times" w:hAnsi="Times" w:cs="Calibri"/>
          </w:rPr>
          <w:delText>inform regarding</w:delText>
        </w:r>
        <w:r w:rsidRPr="00E47F48" w:rsidDel="00991790">
          <w:rPr>
            <w:rFonts w:ascii="Times" w:hAnsi="Times" w:cs="Calibri"/>
          </w:rPr>
          <w:delText xml:space="preserve"> this section</w:delText>
        </w:r>
        <w:r w:rsidRPr="00A06E78" w:rsidDel="00991790">
          <w:rPr>
            <w:rFonts w:ascii="Times" w:hAnsi="Times" w:cs="Calibri"/>
          </w:rPr>
          <w:delText xml:space="preserve">. </w:delText>
        </w:r>
      </w:del>
    </w:p>
    <w:p w14:paraId="2DC326DA" w14:textId="1D15FA60" w:rsidR="00AF14D3" w:rsidDel="00991790" w:rsidRDefault="00AF14D3" w:rsidP="00AF14D3">
      <w:pPr>
        <w:spacing w:before="100" w:beforeAutospacing="1" w:after="100" w:afterAutospacing="1"/>
        <w:rPr>
          <w:del w:id="783" w:author="Rashid Islam" w:date="2021-10-31T18:02:00Z"/>
          <w:rFonts w:ascii="Calibri" w:hAnsi="Calibri" w:cs="Calibri"/>
        </w:rPr>
      </w:pPr>
      <w:del w:id="784" w:author="Rashid Islam" w:date="2021-10-31T18:02:00Z">
        <w:r w:rsidDel="00991790">
          <w:rPr>
            <w:rFonts w:ascii="Calibri" w:hAnsi="Calibri" w:cs="Calibri"/>
          </w:rPr>
          <w:delText>……………………………………….……………………………………….……………………………………….…………………………………</w:delText>
        </w:r>
      </w:del>
    </w:p>
    <w:p w14:paraId="12E50843" w14:textId="6F32E98C" w:rsidR="00AF14D3" w:rsidRPr="00A06E78" w:rsidRDefault="00AF14D3" w:rsidP="00AF14D3">
      <w:pPr>
        <w:spacing w:before="100" w:beforeAutospacing="1" w:after="100" w:afterAutospacing="1"/>
      </w:pPr>
      <w:del w:id="785" w:author="Rashid Islam" w:date="2021-10-31T18:02:00Z">
        <w:r w:rsidDel="00991790">
          <w:rPr>
            <w:rFonts w:ascii="Calibri" w:hAnsi="Calibri" w:cs="Calibri"/>
          </w:rPr>
          <w:delText>……………………………………….……………………………………….……………………………………….………………………………</w:delText>
        </w:r>
      </w:del>
    </w:p>
    <w:p w14:paraId="2BD41384" w14:textId="77777777" w:rsidR="00991790" w:rsidRDefault="00991790" w:rsidP="00216B43">
      <w:pPr>
        <w:rPr>
          <w:ins w:id="786" w:author="Rashid Islam" w:date="2021-10-31T18:02:00Z"/>
          <w:rFonts w:ascii="Times" w:hAnsi="Times"/>
          <w:b/>
          <w:bCs/>
          <w:sz w:val="28"/>
          <w:szCs w:val="28"/>
          <w:u w:val="single"/>
        </w:rPr>
      </w:pPr>
    </w:p>
    <w:p w14:paraId="73BE04B6" w14:textId="77777777" w:rsidR="00991790" w:rsidRDefault="00991790" w:rsidP="00216B43">
      <w:pPr>
        <w:rPr>
          <w:ins w:id="787" w:author="Rashid Islam" w:date="2021-10-31T18:02:00Z"/>
          <w:rFonts w:ascii="Times" w:hAnsi="Times"/>
          <w:b/>
          <w:bCs/>
          <w:sz w:val="28"/>
          <w:szCs w:val="28"/>
          <w:u w:val="single"/>
        </w:rPr>
      </w:pPr>
    </w:p>
    <w:p w14:paraId="6FA0060C" w14:textId="01FD76AA" w:rsidR="00047C2E" w:rsidRPr="00F66F95" w:rsidRDefault="00E97C96" w:rsidP="00216B43">
      <w:pPr>
        <w:rPr>
          <w:rFonts w:ascii="Times" w:hAnsi="Times"/>
          <w:b/>
          <w:bCs/>
          <w:sz w:val="28"/>
          <w:szCs w:val="28"/>
          <w:u w:val="single"/>
        </w:rPr>
      </w:pPr>
      <w:del w:id="788" w:author="Rashid Islam" w:date="2021-10-31T18:02:00Z">
        <w:r w:rsidRPr="00E47F48" w:rsidDel="00991790">
          <w:rPr>
            <w:rFonts w:ascii="Times" w:hAnsi="Times"/>
            <w:noProof/>
          </w:rPr>
          <mc:AlternateContent>
            <mc:Choice Requires="wps">
              <w:drawing>
                <wp:anchor distT="0" distB="0" distL="114300" distR="114300" simplePos="0" relativeHeight="251784192" behindDoc="0" locked="0" layoutInCell="1" allowOverlap="1" wp14:anchorId="71B21114" wp14:editId="201BF5EB">
                  <wp:simplePos x="0" y="0"/>
                  <wp:positionH relativeFrom="column">
                    <wp:posOffset>-97155</wp:posOffset>
                  </wp:positionH>
                  <wp:positionV relativeFrom="paragraph">
                    <wp:posOffset>-609264</wp:posOffset>
                  </wp:positionV>
                  <wp:extent cx="2602523" cy="271306"/>
                  <wp:effectExtent l="0" t="0" r="1270" b="0"/>
                  <wp:wrapNone/>
                  <wp:docPr id="273" name="Text Box 27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1114" id="Text Box 273" o:spid="_x0000_s1042" type="#_x0000_t202" style="position:absolute;margin-left:-7.65pt;margin-top:-47.95pt;width:204.9pt;height:21.3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" fillcolor="white [3201]" stroked="f" strokeweight=".5pt">
                  <v:textbo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047C2E">
        <w:rPr>
          <w:rFonts w:ascii="Times" w:hAnsi="Times"/>
          <w:b/>
          <w:bCs/>
          <w:sz w:val="28"/>
          <w:szCs w:val="28"/>
          <w:u w:val="single"/>
        </w:rPr>
        <w:t>Texture Streamgraph</w:t>
      </w:r>
      <w:r w:rsidR="000B1788">
        <w:rPr>
          <w:rFonts w:ascii="Times" w:hAnsi="Times"/>
          <w:b/>
          <w:bCs/>
          <w:sz w:val="28"/>
          <w:szCs w:val="28"/>
          <w:u w:val="single"/>
        </w:rPr>
        <w:br/>
      </w:r>
    </w:p>
    <w:p w14:paraId="09DD6589" w14:textId="4CCBC227" w:rsidR="00404C97" w:rsidRDefault="000B1788" w:rsidP="00F66F95">
      <w:pPr>
        <w:jc w:val="center"/>
        <w:rPr>
          <w:b/>
          <w:bCs/>
        </w:rPr>
      </w:pPr>
      <w:r>
        <w:rPr>
          <w:b/>
          <w:bCs/>
          <w:noProof/>
        </w:rPr>
        <w:lastRenderedPageBreak/>
        <w:drawing>
          <wp:inline distT="0" distB="0" distL="0" distR="0" wp14:anchorId="3367A94B" wp14:editId="6BB5F92F">
            <wp:extent cx="4607858" cy="4517170"/>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stretch>
                      <a:fillRect/>
                    </a:stretch>
                  </pic:blipFill>
                  <pic:spPr>
                    <a:xfrm>
                      <a:off x="0" y="0"/>
                      <a:ext cx="4615844" cy="4524999"/>
                    </a:xfrm>
                    <a:prstGeom prst="rect">
                      <a:avLst/>
                    </a:prstGeom>
                  </pic:spPr>
                </pic:pic>
              </a:graphicData>
            </a:graphic>
          </wp:inline>
        </w:drawing>
      </w:r>
    </w:p>
    <w:p w14:paraId="02EEADF9" w14:textId="529509E7" w:rsidR="00FD4CAB" w:rsidRDefault="00FD4CAB" w:rsidP="00FD4CAB">
      <w:pPr>
        <w:jc w:val="center"/>
        <w:rPr>
          <w:b/>
          <w:bCs/>
        </w:rPr>
      </w:pPr>
      <w:r>
        <w:rPr>
          <w:b/>
          <w:bCs/>
        </w:rPr>
        <w:t>Figure-6: Streamgraph with textures</w:t>
      </w:r>
    </w:p>
    <w:p w14:paraId="0BABCDDC" w14:textId="580DBE52" w:rsidR="00404C97" w:rsidRDefault="00404C97" w:rsidP="00216B43">
      <w:pPr>
        <w:rPr>
          <w:b/>
          <w:bCs/>
        </w:rPr>
      </w:pPr>
    </w:p>
    <w:p w14:paraId="200B3E2E" w14:textId="312B7274" w:rsidR="00404C97" w:rsidRDefault="00FD4CAB" w:rsidP="00216B43">
      <w:pPr>
        <w:rPr>
          <w:b/>
          <w:bCs/>
        </w:rPr>
      </w:pPr>
      <w:r>
        <w:rPr>
          <w:b/>
          <w:bCs/>
        </w:rPr>
        <w:t xml:space="preserve">Description: </w:t>
      </w:r>
      <w:r w:rsidRPr="00FD4CAB">
        <w:t xml:space="preserve">This chart is generated from the Figure-5 by just </w:t>
      </w:r>
      <w:r>
        <w:t>replacing</w:t>
      </w:r>
      <w:r w:rsidRPr="00FD4CAB">
        <w:t xml:space="preserve"> the </w:t>
      </w:r>
      <w:r>
        <w:t xml:space="preserve">filling </w:t>
      </w:r>
      <w:r w:rsidRPr="00FD4CAB">
        <w:t>color with textures</w:t>
      </w:r>
      <w:r>
        <w:t xml:space="preserve"> where still texture maintains colored stream flow.</w:t>
      </w:r>
      <w:r w:rsidR="00843CA4">
        <w:t xml:space="preserve"> Axes presentations are same as that of colored fill version.</w:t>
      </w:r>
    </w:p>
    <w:p w14:paraId="766E3CA1" w14:textId="56D522DB" w:rsidR="00F66F95" w:rsidRDefault="00F66F95" w:rsidP="00216B43">
      <w:pPr>
        <w:rPr>
          <w:b/>
          <w:bCs/>
        </w:rPr>
      </w:pPr>
    </w:p>
    <w:p w14:paraId="49A7065F" w14:textId="289A193B" w:rsidR="000B1788" w:rsidRDefault="000B1788" w:rsidP="00216B43">
      <w:pPr>
        <w:rPr>
          <w:b/>
          <w:bCs/>
        </w:rPr>
      </w:pPr>
    </w:p>
    <w:p w14:paraId="3AC6B0C5" w14:textId="003984F6" w:rsidR="000B1788" w:rsidRDefault="000B1788" w:rsidP="00216B43">
      <w:pPr>
        <w:rPr>
          <w:b/>
          <w:bCs/>
        </w:rPr>
      </w:pPr>
    </w:p>
    <w:p w14:paraId="0509FA1D" w14:textId="6F138665" w:rsidR="00FD4CAB" w:rsidRPr="00FF6D67" w:rsidRDefault="00AF14D3" w:rsidP="00FD4CAB">
      <w:pPr>
        <w:pStyle w:val="NormalWeb"/>
        <w:rPr>
          <w:rFonts w:ascii="Times New Roman" w:eastAsia="Times New Roman" w:hAnsi="Times New Roman"/>
          <w:b/>
          <w:bCs/>
          <w:sz w:val="24"/>
          <w:lang w:eastAsia="en-GB"/>
        </w:rPr>
      </w:pPr>
      <w:r>
        <w:rPr>
          <w:b/>
          <w:bCs/>
          <w:lang w:val="en-US"/>
        </w:rPr>
        <w:t>14</w:t>
      </w:r>
      <w:r w:rsidR="00FD4CAB" w:rsidRPr="00FF6D67">
        <w:rPr>
          <w:b/>
          <w:bCs/>
          <w:lang w:val="en-US"/>
        </w:rPr>
        <w:t xml:space="preserve">. </w:t>
      </w:r>
      <w:r w:rsidR="00FD4CAB" w:rsidRPr="00FF6D67">
        <w:rPr>
          <w:rFonts w:ascii="Times" w:eastAsia="Times New Roman" w:hAnsi="Times" w:cs="Calibri"/>
          <w:b/>
          <w:bCs/>
          <w:sz w:val="24"/>
          <w:lang w:eastAsia="en-GB"/>
        </w:rPr>
        <w:t>Select the degree to which you agree or disagree with each of the following statements:</w:t>
      </w:r>
      <w:r w:rsidR="00FD4CAB" w:rsidRPr="00FF6D67">
        <w:rPr>
          <w:rFonts w:ascii="Calibri" w:eastAsia="Times New Roman" w:hAnsi="Calibri" w:cs="Calibri"/>
          <w:b/>
          <w:bCs/>
          <w:sz w:val="24"/>
          <w:lang w:eastAsia="en-GB"/>
        </w:rPr>
        <w:t xml:space="preserve"> </w:t>
      </w:r>
    </w:p>
    <w:p w14:paraId="6ACCE5E0" w14:textId="7390416A" w:rsidR="00FD4CAB" w:rsidRPr="00566526" w:rsidRDefault="00800575" w:rsidP="00DE0B95">
      <w:pPr>
        <w:pStyle w:val="ListParagraph"/>
        <w:numPr>
          <w:ilvl w:val="0"/>
          <w:numId w:val="12"/>
        </w:numPr>
        <w:spacing w:before="100" w:beforeAutospacing="1" w:after="60"/>
        <w:rPr>
          <w:rFonts w:ascii="Times" w:hAnsi="Times" w:cs="Calibri"/>
          <w:sz w:val="24"/>
        </w:rPr>
      </w:pPr>
      <w:r>
        <w:rPr>
          <w:rFonts w:ascii="Times" w:hAnsi="Times" w:cs="Calibri"/>
          <w:sz w:val="24"/>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73034457" w14:textId="77777777" w:rsidTr="00060ECF">
        <w:tc>
          <w:tcPr>
            <w:tcW w:w="1979" w:type="dxa"/>
          </w:tcPr>
          <w:p w14:paraId="519BBD2F" w14:textId="77777777" w:rsidR="00FD4CAB" w:rsidRPr="00566526" w:rsidRDefault="00FD4CAB" w:rsidP="00060ECF">
            <w:pPr>
              <w:jc w:val="center"/>
              <w:rPr>
                <w:rFonts w:ascii="Times" w:hAnsi="Times"/>
              </w:rPr>
            </w:pPr>
            <w:r w:rsidRPr="00566526">
              <w:rPr>
                <w:rFonts w:ascii="Times" w:hAnsi="Times"/>
              </w:rPr>
              <w:t>Strongly</w:t>
            </w:r>
          </w:p>
          <w:p w14:paraId="5EB582D3" w14:textId="77777777" w:rsidR="00FD4CAB" w:rsidRPr="00566526" w:rsidRDefault="00FD4CAB" w:rsidP="00060ECF">
            <w:pPr>
              <w:jc w:val="center"/>
              <w:rPr>
                <w:rFonts w:ascii="Times" w:hAnsi="Times"/>
              </w:rPr>
            </w:pPr>
            <w:r w:rsidRPr="00566526">
              <w:rPr>
                <w:rFonts w:ascii="Times" w:hAnsi="Times"/>
              </w:rPr>
              <w:t>agree</w:t>
            </w:r>
          </w:p>
          <w:p w14:paraId="7468AED1" w14:textId="77777777" w:rsidR="00FD4CAB" w:rsidRPr="00566526" w:rsidRDefault="00FD4CAB"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3232" behindDoc="0" locked="0" layoutInCell="1" allowOverlap="1" wp14:anchorId="5F61AA06" wp14:editId="3F255E7C">
                      <wp:simplePos x="0" y="0"/>
                      <wp:positionH relativeFrom="column">
                        <wp:posOffset>403686</wp:posOffset>
                      </wp:positionH>
                      <wp:positionV relativeFrom="paragraph">
                        <wp:posOffset>96464</wp:posOffset>
                      </wp:positionV>
                      <wp:extent cx="5395615" cy="190389"/>
                      <wp:effectExtent l="0" t="0" r="14605" b="26035"/>
                      <wp:wrapNone/>
                      <wp:docPr id="205" name="Group 2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6" name="Rectangle 2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9D035E" id="Group 205" o:spid="_x0000_s1026" style="position:absolute;margin-left:31.8pt;margin-top:7.6pt;width:424.85pt;height:15pt;z-index:25174323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t4nSj8kDAAC5GAAADgAA&#13;&#10;AAAAAAAAAAAAAAAuAgAAZHJzL2Uyb0RvYy54bWxQSwECLQAUAAYACAAAACEAGU4vbOIAAAANAQAA&#13;&#10;DwAAAAAAAAAAAAAAAAAjBgAAZHJzL2Rvd25yZXYueG1sUEsFBgAAAAAEAAQA8wAAADIHAAAAAA==&#13;&#10;">
                      <v:rect id="Rectangle 2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rect id="Rectangle 2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F0783C8" w14:textId="77777777" w:rsidR="00FD4CAB" w:rsidRPr="00566526" w:rsidRDefault="00FD4CAB" w:rsidP="00060ECF">
            <w:pPr>
              <w:jc w:val="center"/>
              <w:rPr>
                <w:rFonts w:ascii="Times" w:hAnsi="Times"/>
              </w:rPr>
            </w:pPr>
            <w:r w:rsidRPr="00566526">
              <w:rPr>
                <w:rFonts w:ascii="Times" w:hAnsi="Times"/>
              </w:rPr>
              <w:t>Partially</w:t>
            </w:r>
          </w:p>
          <w:p w14:paraId="0E57733D" w14:textId="77777777" w:rsidR="00FD4CAB" w:rsidRPr="00566526" w:rsidRDefault="00FD4CAB" w:rsidP="00060ECF">
            <w:pPr>
              <w:jc w:val="center"/>
              <w:rPr>
                <w:rFonts w:ascii="Times" w:hAnsi="Times"/>
              </w:rPr>
            </w:pPr>
            <w:r w:rsidRPr="00566526">
              <w:rPr>
                <w:rFonts w:ascii="Times" w:hAnsi="Times"/>
              </w:rPr>
              <w:t>agree</w:t>
            </w:r>
          </w:p>
        </w:tc>
        <w:tc>
          <w:tcPr>
            <w:tcW w:w="1980" w:type="dxa"/>
          </w:tcPr>
          <w:p w14:paraId="4BECAE12" w14:textId="77777777" w:rsidR="00FD4CAB" w:rsidRPr="00566526" w:rsidRDefault="00FD4CAB" w:rsidP="00060ECF">
            <w:pPr>
              <w:jc w:val="center"/>
              <w:rPr>
                <w:rFonts w:ascii="Times" w:hAnsi="Times"/>
              </w:rPr>
            </w:pPr>
            <w:r w:rsidRPr="00566526">
              <w:rPr>
                <w:rFonts w:ascii="Times" w:hAnsi="Times"/>
              </w:rPr>
              <w:t>Neither agree nor disagree</w:t>
            </w:r>
          </w:p>
        </w:tc>
        <w:tc>
          <w:tcPr>
            <w:tcW w:w="1980" w:type="dxa"/>
          </w:tcPr>
          <w:p w14:paraId="51DECA3F" w14:textId="77777777" w:rsidR="00FD4CAB" w:rsidRPr="00566526" w:rsidRDefault="00FD4CAB" w:rsidP="00060ECF">
            <w:pPr>
              <w:jc w:val="center"/>
              <w:rPr>
                <w:rFonts w:ascii="Times" w:hAnsi="Times"/>
              </w:rPr>
            </w:pPr>
            <w:r w:rsidRPr="00566526">
              <w:rPr>
                <w:rFonts w:ascii="Times" w:hAnsi="Times"/>
              </w:rPr>
              <w:t xml:space="preserve">Partially </w:t>
            </w:r>
          </w:p>
          <w:p w14:paraId="6B01A754" w14:textId="77777777" w:rsidR="00FD4CAB" w:rsidRPr="00566526" w:rsidRDefault="00FD4CAB" w:rsidP="00060ECF">
            <w:pPr>
              <w:jc w:val="center"/>
              <w:rPr>
                <w:rFonts w:ascii="Times" w:hAnsi="Times"/>
              </w:rPr>
            </w:pPr>
            <w:r w:rsidRPr="00566526">
              <w:rPr>
                <w:rFonts w:ascii="Times" w:hAnsi="Times"/>
              </w:rPr>
              <w:t>disagree</w:t>
            </w:r>
          </w:p>
        </w:tc>
        <w:tc>
          <w:tcPr>
            <w:tcW w:w="1980" w:type="dxa"/>
          </w:tcPr>
          <w:p w14:paraId="397D368E" w14:textId="77777777" w:rsidR="00FD4CAB" w:rsidRPr="00566526" w:rsidRDefault="00FD4CAB" w:rsidP="00060ECF">
            <w:pPr>
              <w:jc w:val="center"/>
              <w:rPr>
                <w:rFonts w:ascii="Times" w:hAnsi="Times"/>
              </w:rPr>
            </w:pPr>
            <w:r w:rsidRPr="00566526">
              <w:rPr>
                <w:rFonts w:ascii="Times" w:hAnsi="Times"/>
              </w:rPr>
              <w:t xml:space="preserve">Strongly </w:t>
            </w:r>
          </w:p>
          <w:p w14:paraId="13A2B4F0" w14:textId="77777777" w:rsidR="00FD4CAB" w:rsidRPr="00566526" w:rsidRDefault="00FD4CAB" w:rsidP="00060ECF">
            <w:pPr>
              <w:jc w:val="center"/>
              <w:rPr>
                <w:rFonts w:ascii="Times" w:hAnsi="Times"/>
              </w:rPr>
            </w:pPr>
            <w:r w:rsidRPr="00566526">
              <w:rPr>
                <w:rFonts w:ascii="Times" w:hAnsi="Times"/>
              </w:rPr>
              <w:t>disagree</w:t>
            </w:r>
          </w:p>
          <w:p w14:paraId="64041C60" w14:textId="77777777" w:rsidR="00FD4CAB" w:rsidRPr="00566526" w:rsidRDefault="00FD4CAB" w:rsidP="00060ECF">
            <w:pPr>
              <w:jc w:val="center"/>
              <w:rPr>
                <w:rFonts w:ascii="Times" w:hAnsi="Times"/>
              </w:rPr>
            </w:pPr>
          </w:p>
          <w:p w14:paraId="0CC169C4" w14:textId="77777777" w:rsidR="00FD4CAB" w:rsidRPr="00566526" w:rsidRDefault="00FD4CAB" w:rsidP="00060ECF">
            <w:pPr>
              <w:jc w:val="center"/>
              <w:rPr>
                <w:rFonts w:ascii="Times" w:hAnsi="Times"/>
              </w:rPr>
            </w:pPr>
          </w:p>
        </w:tc>
      </w:tr>
    </w:tbl>
    <w:p w14:paraId="5DB17B36" w14:textId="71670A00" w:rsidR="00405DF6" w:rsidRPr="00405DF6" w:rsidRDefault="00405DF6" w:rsidP="00DE0B95">
      <w:pPr>
        <w:pStyle w:val="ListParagraph"/>
        <w:numPr>
          <w:ilvl w:val="0"/>
          <w:numId w:val="12"/>
        </w:numPr>
        <w:spacing w:before="100" w:beforeAutospacing="1" w:after="60"/>
        <w:rPr>
          <w:rFonts w:ascii="Times" w:hAnsi="Times" w:cs="Calibri"/>
          <w:sz w:val="24"/>
        </w:rPr>
      </w:pPr>
      <w:r w:rsidRPr="00405DF6">
        <w:rPr>
          <w:rFonts w:ascii="Times" w:hAnsi="Times" w:cs="Calibri"/>
          <w:sz w:val="24"/>
        </w:rPr>
        <w:t>Difficult to trace aberrated countries here.</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45D1EE0E" w14:textId="77777777" w:rsidTr="00060ECF">
        <w:tc>
          <w:tcPr>
            <w:tcW w:w="1979" w:type="dxa"/>
          </w:tcPr>
          <w:p w14:paraId="7CD0B475" w14:textId="67D35E5B" w:rsidR="00405DF6" w:rsidRPr="00566526" w:rsidRDefault="00405DF6" w:rsidP="00060ECF">
            <w:pPr>
              <w:jc w:val="center"/>
              <w:rPr>
                <w:rFonts w:ascii="Times" w:hAnsi="Times"/>
              </w:rPr>
            </w:pPr>
            <w:r w:rsidRPr="00566526">
              <w:rPr>
                <w:rFonts w:ascii="Times" w:hAnsi="Times"/>
              </w:rPr>
              <w:t>Strongly</w:t>
            </w:r>
          </w:p>
          <w:p w14:paraId="6DA7F7A5" w14:textId="77777777" w:rsidR="00405DF6" w:rsidRPr="00566526" w:rsidRDefault="00405DF6" w:rsidP="00060ECF">
            <w:pPr>
              <w:jc w:val="center"/>
              <w:rPr>
                <w:rFonts w:ascii="Times" w:hAnsi="Times"/>
              </w:rPr>
            </w:pPr>
            <w:r w:rsidRPr="00566526">
              <w:rPr>
                <w:rFonts w:ascii="Times" w:hAnsi="Times"/>
              </w:rPr>
              <w:t>agree</w:t>
            </w:r>
          </w:p>
          <w:p w14:paraId="5FD45A9E" w14:textId="77777777" w:rsidR="00405DF6" w:rsidRPr="00566526" w:rsidRDefault="00405DF6"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5280" behindDoc="0" locked="0" layoutInCell="1" allowOverlap="1" wp14:anchorId="086A59E5" wp14:editId="17A68FCB">
                      <wp:simplePos x="0" y="0"/>
                      <wp:positionH relativeFrom="column">
                        <wp:posOffset>403686</wp:posOffset>
                      </wp:positionH>
                      <wp:positionV relativeFrom="paragraph">
                        <wp:posOffset>96464</wp:posOffset>
                      </wp:positionV>
                      <wp:extent cx="5395615" cy="190389"/>
                      <wp:effectExtent l="0" t="0" r="14605" b="26035"/>
                      <wp:wrapNone/>
                      <wp:docPr id="211" name="Group 2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2" name="Rectangle 2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AF41D9" id="Group 211" o:spid="_x0000_s1026" style="position:absolute;margin-left:31.8pt;margin-top:7.6pt;width:424.85pt;height:15pt;z-index:2517452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">
                      <v:rect id="Rectangle 2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rect id="Rectangle 2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a0a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Byn8PopvQE5/AAAA//8DAFBLAQItABQABgAIAAAAIQDb4fbL7gAAAIUBAAATAAAA&#13;&#10;AAAAAAAAAAAAAAAAAABbQ29udGVudF9UeXBlc10ueG1sUEsBAi0AFAAGAAgAAAAhAFr0LFu/AAAA&#13;&#10;FQEAAAsAAAAAAAAAAAAAAAAAHwEAAF9yZWxzLy5yZWxzUEsBAi0AFAAGAAgAAAAhABYhrR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0A54BF8" w14:textId="4C20ED1F" w:rsidR="00405DF6" w:rsidRPr="00566526" w:rsidRDefault="00405DF6" w:rsidP="00060ECF">
            <w:pPr>
              <w:jc w:val="center"/>
              <w:rPr>
                <w:rFonts w:ascii="Times" w:hAnsi="Times"/>
              </w:rPr>
            </w:pPr>
            <w:r w:rsidRPr="00566526">
              <w:rPr>
                <w:rFonts w:ascii="Times" w:hAnsi="Times"/>
              </w:rPr>
              <w:t>Partially</w:t>
            </w:r>
          </w:p>
          <w:p w14:paraId="10604A81" w14:textId="77777777" w:rsidR="00405DF6" w:rsidRPr="00566526" w:rsidRDefault="00405DF6" w:rsidP="00060ECF">
            <w:pPr>
              <w:jc w:val="center"/>
              <w:rPr>
                <w:rFonts w:ascii="Times" w:hAnsi="Times"/>
              </w:rPr>
            </w:pPr>
            <w:r w:rsidRPr="00566526">
              <w:rPr>
                <w:rFonts w:ascii="Times" w:hAnsi="Times"/>
              </w:rPr>
              <w:t>agree</w:t>
            </w:r>
          </w:p>
        </w:tc>
        <w:tc>
          <w:tcPr>
            <w:tcW w:w="1980" w:type="dxa"/>
          </w:tcPr>
          <w:p w14:paraId="5916EF6F" w14:textId="77777777" w:rsidR="00405DF6" w:rsidRPr="00566526" w:rsidRDefault="00405DF6" w:rsidP="00060ECF">
            <w:pPr>
              <w:jc w:val="center"/>
              <w:rPr>
                <w:rFonts w:ascii="Times" w:hAnsi="Times"/>
              </w:rPr>
            </w:pPr>
            <w:r w:rsidRPr="00566526">
              <w:rPr>
                <w:rFonts w:ascii="Times" w:hAnsi="Times"/>
              </w:rPr>
              <w:t>Neither agree nor disagree</w:t>
            </w:r>
          </w:p>
        </w:tc>
        <w:tc>
          <w:tcPr>
            <w:tcW w:w="1980" w:type="dxa"/>
          </w:tcPr>
          <w:p w14:paraId="5FEC547B" w14:textId="77777777" w:rsidR="00405DF6" w:rsidRPr="00566526" w:rsidRDefault="00405DF6" w:rsidP="00060ECF">
            <w:pPr>
              <w:jc w:val="center"/>
              <w:rPr>
                <w:rFonts w:ascii="Times" w:hAnsi="Times"/>
              </w:rPr>
            </w:pPr>
            <w:r w:rsidRPr="00566526">
              <w:rPr>
                <w:rFonts w:ascii="Times" w:hAnsi="Times"/>
              </w:rPr>
              <w:t xml:space="preserve">Partially </w:t>
            </w:r>
          </w:p>
          <w:p w14:paraId="0871E6C0" w14:textId="77777777" w:rsidR="00405DF6" w:rsidRPr="00566526" w:rsidRDefault="00405DF6" w:rsidP="00060ECF">
            <w:pPr>
              <w:jc w:val="center"/>
              <w:rPr>
                <w:rFonts w:ascii="Times" w:hAnsi="Times"/>
              </w:rPr>
            </w:pPr>
            <w:r w:rsidRPr="00566526">
              <w:rPr>
                <w:rFonts w:ascii="Times" w:hAnsi="Times"/>
              </w:rPr>
              <w:t>disagree</w:t>
            </w:r>
          </w:p>
        </w:tc>
        <w:tc>
          <w:tcPr>
            <w:tcW w:w="1980" w:type="dxa"/>
          </w:tcPr>
          <w:p w14:paraId="14AE1517" w14:textId="77777777" w:rsidR="00405DF6" w:rsidRPr="00566526" w:rsidRDefault="00405DF6" w:rsidP="00060ECF">
            <w:pPr>
              <w:jc w:val="center"/>
              <w:rPr>
                <w:rFonts w:ascii="Times" w:hAnsi="Times"/>
              </w:rPr>
            </w:pPr>
            <w:r w:rsidRPr="00566526">
              <w:rPr>
                <w:rFonts w:ascii="Times" w:hAnsi="Times"/>
              </w:rPr>
              <w:t xml:space="preserve">Strongly </w:t>
            </w:r>
          </w:p>
          <w:p w14:paraId="756BD5D0" w14:textId="77777777" w:rsidR="00405DF6" w:rsidRPr="00566526" w:rsidRDefault="00405DF6" w:rsidP="00060ECF">
            <w:pPr>
              <w:jc w:val="center"/>
              <w:rPr>
                <w:rFonts w:ascii="Times" w:hAnsi="Times"/>
              </w:rPr>
            </w:pPr>
            <w:r w:rsidRPr="00566526">
              <w:rPr>
                <w:rFonts w:ascii="Times" w:hAnsi="Times"/>
              </w:rPr>
              <w:t>disagree</w:t>
            </w:r>
          </w:p>
          <w:p w14:paraId="44F69130" w14:textId="77777777" w:rsidR="00405DF6" w:rsidRPr="00566526" w:rsidRDefault="00405DF6" w:rsidP="00060ECF">
            <w:pPr>
              <w:jc w:val="center"/>
              <w:rPr>
                <w:rFonts w:ascii="Times" w:hAnsi="Times"/>
              </w:rPr>
            </w:pPr>
          </w:p>
          <w:p w14:paraId="422CA565" w14:textId="77777777" w:rsidR="00405DF6" w:rsidRPr="00566526" w:rsidRDefault="00405DF6" w:rsidP="00060ECF">
            <w:pPr>
              <w:jc w:val="center"/>
              <w:rPr>
                <w:rFonts w:ascii="Times" w:hAnsi="Times"/>
              </w:rPr>
            </w:pPr>
          </w:p>
        </w:tc>
      </w:tr>
    </w:tbl>
    <w:p w14:paraId="199F1C77" w14:textId="26358A9E" w:rsidR="00405DF6" w:rsidRPr="00405DF6" w:rsidRDefault="00E97C96" w:rsidP="00DE0B95">
      <w:pPr>
        <w:pStyle w:val="ListParagraph"/>
        <w:numPr>
          <w:ilvl w:val="0"/>
          <w:numId w:val="12"/>
        </w:numPr>
        <w:spacing w:before="100" w:beforeAutospacing="1" w:after="60"/>
        <w:rPr>
          <w:rFonts w:ascii="Times" w:hAnsi="Times" w:cs="Calibri"/>
          <w:sz w:val="24"/>
        </w:rPr>
      </w:pPr>
      <w:r w:rsidRPr="00271EF0">
        <w:rPr>
          <w:rFonts w:ascii="Times" w:hAnsi="Times"/>
          <w:noProof/>
        </w:rPr>
        <w:lastRenderedPageBreak/>
        <mc:AlternateContent>
          <mc:Choice Requires="wps">
            <w:drawing>
              <wp:anchor distT="0" distB="0" distL="114300" distR="114300" simplePos="0" relativeHeight="251798528" behindDoc="0" locked="0" layoutInCell="1" allowOverlap="1" wp14:anchorId="5DA0BCE5" wp14:editId="6BE722EE">
                <wp:simplePos x="0" y="0"/>
                <wp:positionH relativeFrom="column">
                  <wp:posOffset>-101152</wp:posOffset>
                </wp:positionH>
                <wp:positionV relativeFrom="paragraph">
                  <wp:posOffset>-1273175</wp:posOffset>
                </wp:positionV>
                <wp:extent cx="2602230" cy="271145"/>
                <wp:effectExtent l="0" t="0" r="1270" b="0"/>
                <wp:wrapNone/>
                <wp:docPr id="242" name="Text Box 242"/>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0BCE5" id="Text Box 242" o:spid="_x0000_s1043" type="#_x0000_t202" style="position:absolute;left:0;text-align:left;margin-left:-7.95pt;margin-top:-100.25pt;width:204.9pt;height:21.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j5pRwIAAIU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" fillcolor="white [3201]" stroked="f" strokeweight=".5pt">
                <v:textbo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405DF6" w:rsidRPr="00405DF6">
        <w:rPr>
          <w:rFonts w:ascii="Times" w:hAnsi="Times" w:cs="Calibri"/>
          <w:sz w:val="24"/>
        </w:rPr>
        <w:t>Single bullet doesn’t represent multiple color.</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3EE8FE66" w14:textId="77777777" w:rsidTr="00060ECF">
        <w:tc>
          <w:tcPr>
            <w:tcW w:w="1979" w:type="dxa"/>
          </w:tcPr>
          <w:p w14:paraId="0813BF93" w14:textId="77777777" w:rsidR="00405DF6" w:rsidRPr="00566526" w:rsidRDefault="00405DF6" w:rsidP="00060ECF">
            <w:pPr>
              <w:jc w:val="center"/>
              <w:rPr>
                <w:rFonts w:ascii="Times" w:hAnsi="Times"/>
              </w:rPr>
            </w:pPr>
            <w:r w:rsidRPr="00566526">
              <w:rPr>
                <w:rFonts w:ascii="Times" w:hAnsi="Times"/>
              </w:rPr>
              <w:t>Strongly</w:t>
            </w:r>
          </w:p>
          <w:p w14:paraId="78A922AC" w14:textId="77777777" w:rsidR="00405DF6" w:rsidRPr="00566526" w:rsidRDefault="00405DF6" w:rsidP="00060ECF">
            <w:pPr>
              <w:jc w:val="center"/>
              <w:rPr>
                <w:rFonts w:ascii="Times" w:hAnsi="Times"/>
              </w:rPr>
            </w:pPr>
            <w:r w:rsidRPr="00566526">
              <w:rPr>
                <w:rFonts w:ascii="Times" w:hAnsi="Times"/>
              </w:rPr>
              <w:t>agree</w:t>
            </w:r>
          </w:p>
          <w:p w14:paraId="0BA40A23" w14:textId="77777777" w:rsidR="00405DF6" w:rsidRPr="00566526" w:rsidRDefault="00405DF6"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7328" behindDoc="0" locked="0" layoutInCell="1" allowOverlap="1" wp14:anchorId="0AC977CD" wp14:editId="1D33E98B">
                      <wp:simplePos x="0" y="0"/>
                      <wp:positionH relativeFrom="column">
                        <wp:posOffset>403686</wp:posOffset>
                      </wp:positionH>
                      <wp:positionV relativeFrom="paragraph">
                        <wp:posOffset>96464</wp:posOffset>
                      </wp:positionV>
                      <wp:extent cx="5395615" cy="190389"/>
                      <wp:effectExtent l="0" t="0" r="14605" b="26035"/>
                      <wp:wrapNone/>
                      <wp:docPr id="217" name="Group 2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8" name="Rectangle 2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731010" id="Group 217" o:spid="_x0000_s1026" style="position:absolute;margin-left:31.8pt;margin-top:7.6pt;width:424.85pt;height:15pt;z-index:2517473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">
                      <v:rect id="Rectangle 2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" filled="f" strokecolor="black [3213]" strokeweight="1pt">
                        <v:shadow on="t" type="perspective" color="black" origin=",.5" offset=".63889mm,0" matrix="655f,,,655f"/>
                      </v:rect>
                      <v:rect id="Rectangle 2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lo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" filled="f" strokecolor="black [3213]" strokeweight="1pt">
                        <v:shadow on="t" type="perspective" color="black" origin=",.5" offset=".63889mm,0" matrix="655f,,,655f"/>
                      </v:rect>
                      <v:rect id="Rectangle 2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" filled="f" strokecolor="black [3213]" strokeweight="1pt">
                        <v:shadow on="t" type="perspective" color="black" origin=",.5" offset=".63889mm,0" matrix="655f,,,655f"/>
                      </v:rect>
                      <v:rect id="Rectangle 2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P/T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" filled="f" strokecolor="black [3213]" strokeweight="1pt">
                        <v:shadow on="t" type="perspective" color="black" origin=",.5" offset=".63889mm,0" matrix="655f,,,655f"/>
                      </v:rect>
                      <v:rect id="Rectangle 2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F2598B0" w14:textId="77777777" w:rsidR="00405DF6" w:rsidRPr="00566526" w:rsidRDefault="00405DF6" w:rsidP="00060ECF">
            <w:pPr>
              <w:jc w:val="center"/>
              <w:rPr>
                <w:rFonts w:ascii="Times" w:hAnsi="Times"/>
              </w:rPr>
            </w:pPr>
            <w:r w:rsidRPr="00566526">
              <w:rPr>
                <w:rFonts w:ascii="Times" w:hAnsi="Times"/>
              </w:rPr>
              <w:t>Partially</w:t>
            </w:r>
          </w:p>
          <w:p w14:paraId="505F65B6" w14:textId="77777777" w:rsidR="00405DF6" w:rsidRPr="00566526" w:rsidRDefault="00405DF6" w:rsidP="00060ECF">
            <w:pPr>
              <w:jc w:val="center"/>
              <w:rPr>
                <w:rFonts w:ascii="Times" w:hAnsi="Times"/>
              </w:rPr>
            </w:pPr>
            <w:r w:rsidRPr="00566526">
              <w:rPr>
                <w:rFonts w:ascii="Times" w:hAnsi="Times"/>
              </w:rPr>
              <w:t>agree</w:t>
            </w:r>
          </w:p>
        </w:tc>
        <w:tc>
          <w:tcPr>
            <w:tcW w:w="1980" w:type="dxa"/>
          </w:tcPr>
          <w:p w14:paraId="76CDE5C9" w14:textId="77777777" w:rsidR="00405DF6" w:rsidRPr="00566526" w:rsidRDefault="00405DF6" w:rsidP="00060ECF">
            <w:pPr>
              <w:jc w:val="center"/>
              <w:rPr>
                <w:rFonts w:ascii="Times" w:hAnsi="Times"/>
              </w:rPr>
            </w:pPr>
            <w:r w:rsidRPr="00566526">
              <w:rPr>
                <w:rFonts w:ascii="Times" w:hAnsi="Times"/>
              </w:rPr>
              <w:t>Neither agree nor disagree</w:t>
            </w:r>
          </w:p>
        </w:tc>
        <w:tc>
          <w:tcPr>
            <w:tcW w:w="1980" w:type="dxa"/>
          </w:tcPr>
          <w:p w14:paraId="53F534B9" w14:textId="77777777" w:rsidR="00405DF6" w:rsidRPr="00566526" w:rsidRDefault="00405DF6" w:rsidP="00060ECF">
            <w:pPr>
              <w:jc w:val="center"/>
              <w:rPr>
                <w:rFonts w:ascii="Times" w:hAnsi="Times"/>
              </w:rPr>
            </w:pPr>
            <w:r w:rsidRPr="00566526">
              <w:rPr>
                <w:rFonts w:ascii="Times" w:hAnsi="Times"/>
              </w:rPr>
              <w:t xml:space="preserve">Partially </w:t>
            </w:r>
          </w:p>
          <w:p w14:paraId="00F47BD8" w14:textId="77777777" w:rsidR="00405DF6" w:rsidRPr="00566526" w:rsidRDefault="00405DF6" w:rsidP="00060ECF">
            <w:pPr>
              <w:jc w:val="center"/>
              <w:rPr>
                <w:rFonts w:ascii="Times" w:hAnsi="Times"/>
              </w:rPr>
            </w:pPr>
            <w:r w:rsidRPr="00566526">
              <w:rPr>
                <w:rFonts w:ascii="Times" w:hAnsi="Times"/>
              </w:rPr>
              <w:t>disagree</w:t>
            </w:r>
          </w:p>
        </w:tc>
        <w:tc>
          <w:tcPr>
            <w:tcW w:w="1980" w:type="dxa"/>
          </w:tcPr>
          <w:p w14:paraId="3E3FD0C1" w14:textId="77777777" w:rsidR="00405DF6" w:rsidRPr="00566526" w:rsidRDefault="00405DF6" w:rsidP="00060ECF">
            <w:pPr>
              <w:jc w:val="center"/>
              <w:rPr>
                <w:rFonts w:ascii="Times" w:hAnsi="Times"/>
              </w:rPr>
            </w:pPr>
            <w:r w:rsidRPr="00566526">
              <w:rPr>
                <w:rFonts w:ascii="Times" w:hAnsi="Times"/>
              </w:rPr>
              <w:t xml:space="preserve">Strongly </w:t>
            </w:r>
          </w:p>
          <w:p w14:paraId="31385A4D" w14:textId="77777777" w:rsidR="00405DF6" w:rsidRPr="00566526" w:rsidRDefault="00405DF6" w:rsidP="00060ECF">
            <w:pPr>
              <w:jc w:val="center"/>
              <w:rPr>
                <w:rFonts w:ascii="Times" w:hAnsi="Times"/>
              </w:rPr>
            </w:pPr>
            <w:r w:rsidRPr="00566526">
              <w:rPr>
                <w:rFonts w:ascii="Times" w:hAnsi="Times"/>
              </w:rPr>
              <w:t>disagree</w:t>
            </w:r>
          </w:p>
          <w:p w14:paraId="59ED0746" w14:textId="77777777" w:rsidR="00405DF6" w:rsidRPr="00566526" w:rsidRDefault="00405DF6" w:rsidP="00060ECF">
            <w:pPr>
              <w:jc w:val="center"/>
              <w:rPr>
                <w:rFonts w:ascii="Times" w:hAnsi="Times"/>
              </w:rPr>
            </w:pPr>
          </w:p>
          <w:p w14:paraId="753CF752" w14:textId="77777777" w:rsidR="00405DF6" w:rsidRPr="00566526" w:rsidRDefault="00405DF6" w:rsidP="00060ECF">
            <w:pPr>
              <w:jc w:val="center"/>
              <w:rPr>
                <w:rFonts w:ascii="Times" w:hAnsi="Times"/>
              </w:rPr>
            </w:pPr>
          </w:p>
        </w:tc>
      </w:tr>
    </w:tbl>
    <w:p w14:paraId="797E90AC" w14:textId="0FE6D436" w:rsidR="00843CA4" w:rsidRPr="00843CA4" w:rsidRDefault="00843CA4" w:rsidP="00DE0B95">
      <w:pPr>
        <w:pStyle w:val="ListParagraph"/>
        <w:numPr>
          <w:ilvl w:val="0"/>
          <w:numId w:val="12"/>
        </w:numPr>
        <w:spacing w:before="100" w:beforeAutospacing="1" w:after="60"/>
        <w:rPr>
          <w:rFonts w:ascii="Times" w:hAnsi="Times" w:cs="Calibri"/>
          <w:sz w:val="24"/>
        </w:rPr>
      </w:pPr>
      <w:r w:rsidRPr="00843CA4">
        <w:rPr>
          <w:rFonts w:ascii="Times" w:hAnsi="Times" w:cs="Calibri"/>
          <w:sz w:val="24"/>
        </w:rPr>
        <w:t>All country streams start at the same date.</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4C97A93C" w14:textId="77777777" w:rsidTr="00060ECF">
        <w:tc>
          <w:tcPr>
            <w:tcW w:w="1979" w:type="dxa"/>
          </w:tcPr>
          <w:p w14:paraId="07810A8D" w14:textId="77777777" w:rsidR="00843CA4" w:rsidRPr="00566526" w:rsidRDefault="00843CA4" w:rsidP="00060ECF">
            <w:pPr>
              <w:jc w:val="center"/>
              <w:rPr>
                <w:rFonts w:ascii="Times" w:hAnsi="Times"/>
              </w:rPr>
            </w:pPr>
            <w:r w:rsidRPr="00566526">
              <w:rPr>
                <w:rFonts w:ascii="Times" w:hAnsi="Times"/>
              </w:rPr>
              <w:t>Strongly</w:t>
            </w:r>
          </w:p>
          <w:p w14:paraId="7C7E84A2" w14:textId="77777777" w:rsidR="00843CA4" w:rsidRPr="00566526" w:rsidRDefault="00843CA4" w:rsidP="00060ECF">
            <w:pPr>
              <w:jc w:val="center"/>
              <w:rPr>
                <w:rFonts w:ascii="Times" w:hAnsi="Times"/>
              </w:rPr>
            </w:pPr>
            <w:r w:rsidRPr="00566526">
              <w:rPr>
                <w:rFonts w:ascii="Times" w:hAnsi="Times"/>
              </w:rPr>
              <w:t>agree</w:t>
            </w:r>
          </w:p>
          <w:p w14:paraId="1CB32AA6" w14:textId="77777777" w:rsidR="00843CA4" w:rsidRPr="00566526" w:rsidRDefault="00843CA4"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9376" behindDoc="0" locked="0" layoutInCell="1" allowOverlap="1" wp14:anchorId="714435E4" wp14:editId="6B932E51">
                      <wp:simplePos x="0" y="0"/>
                      <wp:positionH relativeFrom="column">
                        <wp:posOffset>403686</wp:posOffset>
                      </wp:positionH>
                      <wp:positionV relativeFrom="paragraph">
                        <wp:posOffset>96464</wp:posOffset>
                      </wp:positionV>
                      <wp:extent cx="5395615" cy="190389"/>
                      <wp:effectExtent l="0" t="0" r="14605" b="26035"/>
                      <wp:wrapNone/>
                      <wp:docPr id="223" name="Group 2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24" name="Rectangle 2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4F00FF" id="Group 223" o:spid="_x0000_s1026" style="position:absolute;margin-left:31.8pt;margin-top:7.6pt;width:424.85pt;height:15pt;z-index:2517493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LDO2uO1AwAAuRgAAA4AAAAAAAAAAAAAAAAALgIAAGRycy9l&#13;&#10;Mm9Eb2MueG1sUEsBAi0AFAAGAAgAAAAhABlOL2ziAAAADQEAAA8AAAAAAAAAAAAAAAAADwYAAGRy&#13;&#10;cy9kb3ducmV2LnhtbFBLBQYAAAAABAAEAPMAAAAeBwAAAAA=&#13;&#10;">
                      <v:rect id="Rectangle 2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1xL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EfTXEvKAAAA&#13;&#10;4QAAAA8AAAAAAAAAAAAAAAAABwIAAGRycy9kb3ducmV2LnhtbFBLBQYAAAAAAwADALcAAAD+AgAA&#13;&#10;AAA=&#13;&#10;" filled="f" strokecolor="black [3213]" strokeweight="1pt">
                        <v:shadow on="t" type="perspective" color="black" origin=",.5" offset=".63889mm,0" matrix="655f,,,655f"/>
                      </v:rect>
                      <v:rect id="Rectangle 2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nQ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Cif+dDKAAAA&#13;&#10;4QAAAA8AAAAAAAAAAAAAAAAABwIAAGRycy9kb3ducmV2LnhtbFBLBQYAAAAAAwADALcAAAD+AgAA&#13;&#10;AAA=&#13;&#10;" filled="f" strokecolor="black [3213]" strokeweight="1pt">
                        <v:shadow on="t" type="perspective" color="black" origin=",.5" offset=".63889mm,0" matrix="655f,,,655f"/>
                      </v:rect>
                      <v:rect id="Rectangle 2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Wen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" filled="f" strokecolor="black [3213]" strokeweight="1pt">
                        <v:shadow on="t" type="perspective" color="black" origin=",.5" offset=".63889mm,0" matrix="655f,,,655f"/>
                      </v:rect>
                      <v:rect id="Rectangle 2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" filled="f" strokecolor="black [3213]" strokeweight="1pt">
                        <v:shadow on="t" type="perspective" color="black" origin=",.5" offset=".63889mm,0" matrix="655f,,,655f"/>
                      </v:rect>
                      <v:rect id="Rectangle 2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77D615" w14:textId="77777777" w:rsidR="00843CA4" w:rsidRPr="00566526" w:rsidRDefault="00843CA4" w:rsidP="00060ECF">
            <w:pPr>
              <w:jc w:val="center"/>
              <w:rPr>
                <w:rFonts w:ascii="Times" w:hAnsi="Times"/>
              </w:rPr>
            </w:pPr>
            <w:r w:rsidRPr="00566526">
              <w:rPr>
                <w:rFonts w:ascii="Times" w:hAnsi="Times"/>
              </w:rPr>
              <w:t>Partially</w:t>
            </w:r>
          </w:p>
          <w:p w14:paraId="305CAAD0" w14:textId="77777777" w:rsidR="00843CA4" w:rsidRPr="00566526" w:rsidRDefault="00843CA4" w:rsidP="00060ECF">
            <w:pPr>
              <w:jc w:val="center"/>
              <w:rPr>
                <w:rFonts w:ascii="Times" w:hAnsi="Times"/>
              </w:rPr>
            </w:pPr>
            <w:r w:rsidRPr="00566526">
              <w:rPr>
                <w:rFonts w:ascii="Times" w:hAnsi="Times"/>
              </w:rPr>
              <w:t>agree</w:t>
            </w:r>
          </w:p>
        </w:tc>
        <w:tc>
          <w:tcPr>
            <w:tcW w:w="1980" w:type="dxa"/>
          </w:tcPr>
          <w:p w14:paraId="6E11B677" w14:textId="77777777" w:rsidR="00843CA4" w:rsidRPr="00566526" w:rsidRDefault="00843CA4" w:rsidP="00060ECF">
            <w:pPr>
              <w:jc w:val="center"/>
              <w:rPr>
                <w:rFonts w:ascii="Times" w:hAnsi="Times"/>
              </w:rPr>
            </w:pPr>
            <w:r w:rsidRPr="00566526">
              <w:rPr>
                <w:rFonts w:ascii="Times" w:hAnsi="Times"/>
              </w:rPr>
              <w:t>Neither agree nor disagree</w:t>
            </w:r>
          </w:p>
        </w:tc>
        <w:tc>
          <w:tcPr>
            <w:tcW w:w="1980" w:type="dxa"/>
          </w:tcPr>
          <w:p w14:paraId="3891E951" w14:textId="77777777" w:rsidR="00843CA4" w:rsidRPr="00566526" w:rsidRDefault="00843CA4" w:rsidP="00060ECF">
            <w:pPr>
              <w:jc w:val="center"/>
              <w:rPr>
                <w:rFonts w:ascii="Times" w:hAnsi="Times"/>
              </w:rPr>
            </w:pPr>
            <w:r w:rsidRPr="00566526">
              <w:rPr>
                <w:rFonts w:ascii="Times" w:hAnsi="Times"/>
              </w:rPr>
              <w:t xml:space="preserve">Partially </w:t>
            </w:r>
          </w:p>
          <w:p w14:paraId="50B0AC74" w14:textId="77777777" w:rsidR="00843CA4" w:rsidRPr="00566526" w:rsidRDefault="00843CA4" w:rsidP="00060ECF">
            <w:pPr>
              <w:jc w:val="center"/>
              <w:rPr>
                <w:rFonts w:ascii="Times" w:hAnsi="Times"/>
              </w:rPr>
            </w:pPr>
            <w:r w:rsidRPr="00566526">
              <w:rPr>
                <w:rFonts w:ascii="Times" w:hAnsi="Times"/>
              </w:rPr>
              <w:t>disagree</w:t>
            </w:r>
          </w:p>
        </w:tc>
        <w:tc>
          <w:tcPr>
            <w:tcW w:w="1980" w:type="dxa"/>
          </w:tcPr>
          <w:p w14:paraId="24D4CACA" w14:textId="77777777" w:rsidR="00843CA4" w:rsidRPr="00566526" w:rsidRDefault="00843CA4" w:rsidP="00060ECF">
            <w:pPr>
              <w:jc w:val="center"/>
              <w:rPr>
                <w:rFonts w:ascii="Times" w:hAnsi="Times"/>
              </w:rPr>
            </w:pPr>
            <w:r w:rsidRPr="00566526">
              <w:rPr>
                <w:rFonts w:ascii="Times" w:hAnsi="Times"/>
              </w:rPr>
              <w:t xml:space="preserve">Strongly </w:t>
            </w:r>
          </w:p>
          <w:p w14:paraId="12746966" w14:textId="77777777" w:rsidR="00843CA4" w:rsidRPr="00566526" w:rsidRDefault="00843CA4" w:rsidP="00060ECF">
            <w:pPr>
              <w:jc w:val="center"/>
              <w:rPr>
                <w:rFonts w:ascii="Times" w:hAnsi="Times"/>
              </w:rPr>
            </w:pPr>
            <w:r w:rsidRPr="00566526">
              <w:rPr>
                <w:rFonts w:ascii="Times" w:hAnsi="Times"/>
              </w:rPr>
              <w:t>disagree</w:t>
            </w:r>
          </w:p>
          <w:p w14:paraId="16FC2282" w14:textId="77777777" w:rsidR="00843CA4" w:rsidRPr="00566526" w:rsidRDefault="00843CA4" w:rsidP="00060ECF">
            <w:pPr>
              <w:jc w:val="center"/>
              <w:rPr>
                <w:rFonts w:ascii="Times" w:hAnsi="Times"/>
              </w:rPr>
            </w:pPr>
          </w:p>
          <w:p w14:paraId="61C48E65" w14:textId="77777777" w:rsidR="00843CA4" w:rsidRPr="00566526" w:rsidRDefault="00843CA4" w:rsidP="00060ECF">
            <w:pPr>
              <w:jc w:val="center"/>
              <w:rPr>
                <w:rFonts w:ascii="Times" w:hAnsi="Times"/>
              </w:rPr>
            </w:pPr>
          </w:p>
        </w:tc>
      </w:tr>
    </w:tbl>
    <w:p w14:paraId="612C1CBA" w14:textId="16069C03" w:rsidR="00843CA4" w:rsidRPr="00843CA4" w:rsidRDefault="00843CA4" w:rsidP="00DE0B95">
      <w:pPr>
        <w:pStyle w:val="ListParagraph"/>
        <w:numPr>
          <w:ilvl w:val="0"/>
          <w:numId w:val="12"/>
        </w:numPr>
        <w:spacing w:before="100" w:beforeAutospacing="1" w:after="60"/>
        <w:rPr>
          <w:rFonts w:ascii="Times" w:hAnsi="Times" w:cs="Calibri"/>
          <w:sz w:val="24"/>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79B8E543" w14:textId="77777777" w:rsidTr="00060ECF">
        <w:tc>
          <w:tcPr>
            <w:tcW w:w="1979" w:type="dxa"/>
          </w:tcPr>
          <w:p w14:paraId="7456E4CF" w14:textId="77777777" w:rsidR="00843CA4" w:rsidRPr="00566526" w:rsidRDefault="00843CA4" w:rsidP="00060ECF">
            <w:pPr>
              <w:jc w:val="center"/>
              <w:rPr>
                <w:rFonts w:ascii="Times" w:hAnsi="Times"/>
              </w:rPr>
            </w:pPr>
            <w:r w:rsidRPr="00566526">
              <w:rPr>
                <w:rFonts w:ascii="Times" w:hAnsi="Times"/>
              </w:rPr>
              <w:t>Strongly</w:t>
            </w:r>
          </w:p>
          <w:p w14:paraId="4494BFDA" w14:textId="77777777" w:rsidR="00843CA4" w:rsidRPr="00566526" w:rsidRDefault="00843CA4" w:rsidP="00060ECF">
            <w:pPr>
              <w:jc w:val="center"/>
              <w:rPr>
                <w:rFonts w:ascii="Times" w:hAnsi="Times"/>
              </w:rPr>
            </w:pPr>
            <w:r w:rsidRPr="00566526">
              <w:rPr>
                <w:rFonts w:ascii="Times" w:hAnsi="Times"/>
              </w:rPr>
              <w:t>agree</w:t>
            </w:r>
          </w:p>
          <w:p w14:paraId="1990E258" w14:textId="77777777" w:rsidR="00843CA4" w:rsidRPr="00566526" w:rsidRDefault="00843CA4"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1424" behindDoc="0" locked="0" layoutInCell="1" allowOverlap="1" wp14:anchorId="49C0B1B2" wp14:editId="0864DBCE">
                      <wp:simplePos x="0" y="0"/>
                      <wp:positionH relativeFrom="column">
                        <wp:posOffset>403686</wp:posOffset>
                      </wp:positionH>
                      <wp:positionV relativeFrom="paragraph">
                        <wp:posOffset>96464</wp:posOffset>
                      </wp:positionV>
                      <wp:extent cx="5395615" cy="190389"/>
                      <wp:effectExtent l="0" t="0" r="14605" b="26035"/>
                      <wp:wrapNone/>
                      <wp:docPr id="229" name="Group 2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0" name="Rectangle 2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33DEF9" id="Group 229" o:spid="_x0000_s1026" style="position:absolute;margin-left:31.8pt;margin-top:7.6pt;width:424.85pt;height:15pt;z-index:2517514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78e7wg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C278e7wgMAALkYAAAOAAAAAAAAAAAA&#13;&#10;AAAAAC4CAABkcnMvZTJvRG9jLnhtbFBLAQItABQABgAIAAAAIQAZTi9s4gAAAA0BAAAPAAAAAAAA&#13;&#10;AAAAAAAAABwGAABkcnMvZG93bnJldi54bWxQSwUGAAAAAAQABADzAAAAKwcAAAAA&#13;&#10;">
                      <v:rect id="Rectangle 2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cy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L0xzJXKAAAA&#13;&#10;4QAAAA8AAAAAAAAAAAAAAAAABwIAAGRycy9kb3ducmV2LnhtbFBLBQYAAAAAAwADALcAAAD+AgAA&#13;&#10;AAA=&#13;&#10;" filled="f" strokecolor="black [3213]" strokeweight="1pt">
                        <v:shadow on="t" type="perspective" color="black" origin=",.5" offset=".63889mm,0" matrix="655f,,,655f"/>
                      </v:rect>
                      <v:rect id="Rectangle 2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Wk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" filled="f" strokecolor="black [3213]" strokeweight="1pt">
                        <v:shadow on="t" type="perspective" color="black" origin=",.5" offset=".63889mm,0" matrix="655f,,,655f"/>
                      </v:rect>
                      <v:rect id="Rectangle 2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d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CKv93nKAAAA&#13;&#10;4QAAAA8AAAAAAAAAAAAAAAAABwIAAGRycy9kb3ducmV2LnhtbFBLBQYAAAAAAwADALcAAAD+AgAA&#13;&#10;AAA=&#13;&#10;" filled="f" strokecolor="black [3213]" strokeweight="1pt">
                        <v:shadow on="t" type="perspective" color="black" origin=",.5" offset=".63889mm,0" matrix="655f,,,655f"/>
                      </v:rect>
                      <v:rect id="Rectangle 2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1L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E3jUuLKAAAA&#13;&#10;4QAAAA8AAAAAAAAAAAAAAAAABwIAAGRycy9kb3ducmV2LnhtbFBLBQYAAAAAAwADALcAAAD+AgAA&#13;&#10;AAA=&#13;&#10;" filled="f" strokecolor="black [3213]" strokeweight="1pt">
                        <v:shadow on="t" type="perspective" color="black" origin=",.5" offset=".63889mm,0" matrix="655f,,,655f"/>
                      </v:rect>
                      <v:rect id="Rectangle 2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sqW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wyP8PopvQM5+AAAA//8DAFBLAQItABQABgAIAAAAIQDb4fbL7gAAAIUBAAATAAAA&#13;&#10;AAAAAAAAAAAAAAAAAABbQ29udGVudF9UeXBlc10ueG1sUEsBAi0AFAAGAAgAAAAhAFr0LFu/AAAA&#13;&#10;FQEAAAsAAAAAAAAAAAAAAAAAHwEAAF9yZWxzLy5yZWxzUEsBAi0AFAAGAAgAAAAhAMIKypb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647FCC5" w14:textId="77777777" w:rsidR="00843CA4" w:rsidRPr="00566526" w:rsidRDefault="00843CA4" w:rsidP="00060ECF">
            <w:pPr>
              <w:jc w:val="center"/>
              <w:rPr>
                <w:rFonts w:ascii="Times" w:hAnsi="Times"/>
              </w:rPr>
            </w:pPr>
            <w:r w:rsidRPr="00566526">
              <w:rPr>
                <w:rFonts w:ascii="Times" w:hAnsi="Times"/>
              </w:rPr>
              <w:t>Partially</w:t>
            </w:r>
          </w:p>
          <w:p w14:paraId="72B8F13F" w14:textId="77777777" w:rsidR="00843CA4" w:rsidRPr="00566526" w:rsidRDefault="00843CA4" w:rsidP="00060ECF">
            <w:pPr>
              <w:jc w:val="center"/>
              <w:rPr>
                <w:rFonts w:ascii="Times" w:hAnsi="Times"/>
              </w:rPr>
            </w:pPr>
            <w:r w:rsidRPr="00566526">
              <w:rPr>
                <w:rFonts w:ascii="Times" w:hAnsi="Times"/>
              </w:rPr>
              <w:t>agree</w:t>
            </w:r>
          </w:p>
        </w:tc>
        <w:tc>
          <w:tcPr>
            <w:tcW w:w="1980" w:type="dxa"/>
          </w:tcPr>
          <w:p w14:paraId="3C0BFC5E" w14:textId="77777777" w:rsidR="00843CA4" w:rsidRPr="00566526" w:rsidRDefault="00843CA4" w:rsidP="00060ECF">
            <w:pPr>
              <w:jc w:val="center"/>
              <w:rPr>
                <w:rFonts w:ascii="Times" w:hAnsi="Times"/>
              </w:rPr>
            </w:pPr>
            <w:r w:rsidRPr="00566526">
              <w:rPr>
                <w:rFonts w:ascii="Times" w:hAnsi="Times"/>
              </w:rPr>
              <w:t>Neither agree nor disagree</w:t>
            </w:r>
          </w:p>
        </w:tc>
        <w:tc>
          <w:tcPr>
            <w:tcW w:w="1980" w:type="dxa"/>
          </w:tcPr>
          <w:p w14:paraId="32DD6D01" w14:textId="77777777" w:rsidR="00843CA4" w:rsidRPr="00566526" w:rsidRDefault="00843CA4" w:rsidP="00060ECF">
            <w:pPr>
              <w:jc w:val="center"/>
              <w:rPr>
                <w:rFonts w:ascii="Times" w:hAnsi="Times"/>
              </w:rPr>
            </w:pPr>
            <w:r w:rsidRPr="00566526">
              <w:rPr>
                <w:rFonts w:ascii="Times" w:hAnsi="Times"/>
              </w:rPr>
              <w:t xml:space="preserve">Partially </w:t>
            </w:r>
          </w:p>
          <w:p w14:paraId="73AB8472" w14:textId="77777777" w:rsidR="00843CA4" w:rsidRPr="00566526" w:rsidRDefault="00843CA4" w:rsidP="00060ECF">
            <w:pPr>
              <w:jc w:val="center"/>
              <w:rPr>
                <w:rFonts w:ascii="Times" w:hAnsi="Times"/>
              </w:rPr>
            </w:pPr>
            <w:r w:rsidRPr="00566526">
              <w:rPr>
                <w:rFonts w:ascii="Times" w:hAnsi="Times"/>
              </w:rPr>
              <w:t>disagree</w:t>
            </w:r>
          </w:p>
        </w:tc>
        <w:tc>
          <w:tcPr>
            <w:tcW w:w="1980" w:type="dxa"/>
          </w:tcPr>
          <w:p w14:paraId="1604F563" w14:textId="77777777" w:rsidR="00843CA4" w:rsidRPr="00566526" w:rsidRDefault="00843CA4" w:rsidP="00060ECF">
            <w:pPr>
              <w:jc w:val="center"/>
              <w:rPr>
                <w:rFonts w:ascii="Times" w:hAnsi="Times"/>
              </w:rPr>
            </w:pPr>
            <w:r w:rsidRPr="00566526">
              <w:rPr>
                <w:rFonts w:ascii="Times" w:hAnsi="Times"/>
              </w:rPr>
              <w:t xml:space="preserve">Strongly </w:t>
            </w:r>
          </w:p>
          <w:p w14:paraId="5746A710" w14:textId="77777777" w:rsidR="00843CA4" w:rsidRPr="00566526" w:rsidRDefault="00843CA4" w:rsidP="00060ECF">
            <w:pPr>
              <w:jc w:val="center"/>
              <w:rPr>
                <w:rFonts w:ascii="Times" w:hAnsi="Times"/>
              </w:rPr>
            </w:pPr>
            <w:r w:rsidRPr="00566526">
              <w:rPr>
                <w:rFonts w:ascii="Times" w:hAnsi="Times"/>
              </w:rPr>
              <w:t>disagree</w:t>
            </w:r>
          </w:p>
          <w:p w14:paraId="4C83F152" w14:textId="77777777" w:rsidR="00843CA4" w:rsidRPr="00566526" w:rsidRDefault="00843CA4" w:rsidP="00060ECF">
            <w:pPr>
              <w:jc w:val="center"/>
              <w:rPr>
                <w:rFonts w:ascii="Times" w:hAnsi="Times"/>
              </w:rPr>
            </w:pPr>
          </w:p>
          <w:p w14:paraId="7CCDAED4" w14:textId="77777777" w:rsidR="00843CA4" w:rsidRPr="00566526" w:rsidRDefault="00843CA4" w:rsidP="00060ECF">
            <w:pPr>
              <w:jc w:val="center"/>
              <w:rPr>
                <w:rFonts w:ascii="Times" w:hAnsi="Times"/>
              </w:rPr>
            </w:pPr>
          </w:p>
        </w:tc>
      </w:tr>
    </w:tbl>
    <w:p w14:paraId="45402B0F" w14:textId="77777777" w:rsidR="00843CA4" w:rsidDel="00E219E7" w:rsidRDefault="00843CA4" w:rsidP="00843CA4">
      <w:pPr>
        <w:rPr>
          <w:del w:id="789" w:author="Rashid Islam" w:date="2021-10-31T18:03:00Z"/>
          <w:b/>
          <w:bCs/>
        </w:rPr>
      </w:pPr>
    </w:p>
    <w:p w14:paraId="04098423" w14:textId="2628ED68" w:rsidR="00AF14D3" w:rsidRPr="00315886" w:rsidDel="00E219E7" w:rsidRDefault="00AF14D3" w:rsidP="00AF14D3">
      <w:pPr>
        <w:spacing w:before="100" w:beforeAutospacing="1" w:after="100" w:afterAutospacing="1"/>
        <w:rPr>
          <w:del w:id="790" w:author="Rashid Islam" w:date="2021-10-31T18:03:00Z"/>
          <w:rFonts w:ascii="Times" w:hAnsi="Times" w:cs="Calibri"/>
          <w:b/>
          <w:bCs/>
        </w:rPr>
      </w:pPr>
      <w:del w:id="791" w:author="Rashid Islam" w:date="2021-10-31T18:03:00Z">
        <w:r w:rsidRPr="00315886" w:rsidDel="00E219E7">
          <w:rPr>
            <w:rFonts w:ascii="Times" w:hAnsi="Times" w:cs="Calibri"/>
            <w:b/>
            <w:bCs/>
          </w:rPr>
          <w:delText xml:space="preserve">15. Please provide any additional comments/suggestions you wish the researchers to </w:delText>
        </w:r>
        <w:r w:rsidR="00D046FE" w:rsidRPr="00315886" w:rsidDel="00E219E7">
          <w:rPr>
            <w:rFonts w:ascii="Times" w:hAnsi="Times" w:cs="Calibri"/>
            <w:b/>
            <w:bCs/>
          </w:rPr>
          <w:delText>inform regarding</w:delText>
        </w:r>
        <w:r w:rsidRPr="00315886" w:rsidDel="00E219E7">
          <w:rPr>
            <w:rFonts w:ascii="Times" w:hAnsi="Times" w:cs="Calibri"/>
            <w:b/>
            <w:bCs/>
          </w:rPr>
          <w:delText xml:space="preserve"> this section. </w:delText>
        </w:r>
      </w:del>
    </w:p>
    <w:p w14:paraId="7C1ED28E" w14:textId="276B0E5B" w:rsidR="00AF14D3" w:rsidDel="00E219E7" w:rsidRDefault="00AF14D3" w:rsidP="00AF14D3">
      <w:pPr>
        <w:spacing w:before="100" w:beforeAutospacing="1" w:after="100" w:afterAutospacing="1"/>
        <w:rPr>
          <w:del w:id="792" w:author="Rashid Islam" w:date="2021-10-31T18:03:00Z"/>
          <w:rFonts w:ascii="Calibri" w:hAnsi="Calibri" w:cs="Calibri"/>
        </w:rPr>
      </w:pPr>
      <w:del w:id="793" w:author="Rashid Islam" w:date="2021-10-31T18:03:00Z">
        <w:r w:rsidDel="00E219E7">
          <w:rPr>
            <w:rFonts w:ascii="Calibri" w:hAnsi="Calibri" w:cs="Calibri"/>
          </w:rPr>
          <w:delText>……………………………………….……………………………………….……………………………………….…………………………………</w:delText>
        </w:r>
      </w:del>
    </w:p>
    <w:p w14:paraId="4580995B" w14:textId="501BD8EB" w:rsidR="00AF14D3" w:rsidRPr="00A06E78" w:rsidDel="00E219E7" w:rsidRDefault="00AF14D3" w:rsidP="00AF14D3">
      <w:pPr>
        <w:spacing w:before="100" w:beforeAutospacing="1" w:after="100" w:afterAutospacing="1"/>
        <w:rPr>
          <w:del w:id="794" w:author="Rashid Islam" w:date="2021-10-31T18:03:00Z"/>
        </w:rPr>
      </w:pPr>
      <w:del w:id="795" w:author="Rashid Islam" w:date="2021-10-31T18:03:00Z">
        <w:r w:rsidDel="00E219E7">
          <w:rPr>
            <w:rFonts w:ascii="Calibri" w:hAnsi="Calibri" w:cs="Calibri"/>
          </w:rPr>
          <w:delText>……………………………………….……………………………………….……………………………………….…………………………………</w:delText>
        </w:r>
      </w:del>
    </w:p>
    <w:p w14:paraId="18DA3DEE" w14:textId="38C2012C" w:rsidR="00843CA4" w:rsidRPr="00F66F95" w:rsidDel="00E219E7" w:rsidRDefault="00AF14D3" w:rsidP="00F66F95">
      <w:pPr>
        <w:spacing w:before="100" w:beforeAutospacing="1" w:after="100" w:afterAutospacing="1"/>
        <w:rPr>
          <w:del w:id="796" w:author="Rashid Islam" w:date="2021-10-31T18:03:00Z"/>
        </w:rPr>
      </w:pPr>
      <w:del w:id="797" w:author="Rashid Islam" w:date="2021-10-31T18:03:00Z">
        <w:r w:rsidDel="00E219E7">
          <w:rPr>
            <w:rFonts w:ascii="Calibri" w:hAnsi="Calibri" w:cs="Calibri"/>
          </w:rPr>
          <w:delText>……………………………………….……………………………………….……………………………………….…………………………………</w:delText>
        </w:r>
      </w:del>
    </w:p>
    <w:p w14:paraId="5FB5E476" w14:textId="398DBA0D" w:rsidR="00DF4F2F" w:rsidRDefault="00DF4F2F" w:rsidP="00843CA4">
      <w:pPr>
        <w:rPr>
          <w:rFonts w:ascii="Times" w:hAnsi="Times"/>
          <w:b/>
          <w:bCs/>
          <w:sz w:val="28"/>
          <w:szCs w:val="28"/>
          <w:u w:val="single"/>
        </w:rPr>
      </w:pPr>
    </w:p>
    <w:p w14:paraId="0AEC2266" w14:textId="77777777" w:rsidR="00DF4F2F" w:rsidDel="00D77D11" w:rsidRDefault="00DF4F2F" w:rsidP="00843CA4">
      <w:pPr>
        <w:rPr>
          <w:del w:id="798" w:author="Rashid Islam" w:date="2021-10-31T18:03:00Z"/>
          <w:rFonts w:ascii="Times" w:hAnsi="Times"/>
          <w:b/>
          <w:bCs/>
          <w:sz w:val="28"/>
          <w:szCs w:val="28"/>
          <w:u w:val="single"/>
        </w:rPr>
      </w:pPr>
    </w:p>
    <w:p w14:paraId="654AED83" w14:textId="77777777" w:rsidR="00DF4F2F" w:rsidDel="00D77D11" w:rsidRDefault="00DF4F2F" w:rsidP="00843CA4">
      <w:pPr>
        <w:rPr>
          <w:del w:id="799" w:author="Rashid Islam" w:date="2021-10-31T18:03:00Z"/>
          <w:rFonts w:ascii="Times" w:hAnsi="Times"/>
          <w:b/>
          <w:bCs/>
          <w:sz w:val="28"/>
          <w:szCs w:val="28"/>
          <w:u w:val="single"/>
        </w:rPr>
      </w:pPr>
    </w:p>
    <w:p w14:paraId="36DD66F0" w14:textId="1B2154B1" w:rsidR="00E97C96" w:rsidDel="00D77D11" w:rsidRDefault="00E97C96" w:rsidP="00843CA4">
      <w:pPr>
        <w:rPr>
          <w:del w:id="800" w:author="Rashid Islam" w:date="2021-10-31T18:03:00Z"/>
          <w:rFonts w:ascii="Times" w:hAnsi="Times"/>
          <w:b/>
          <w:bCs/>
          <w:sz w:val="28"/>
          <w:szCs w:val="28"/>
          <w:u w:val="single"/>
        </w:rPr>
      </w:pPr>
    </w:p>
    <w:p w14:paraId="5E09B4AB" w14:textId="77777777" w:rsidR="00E97C96" w:rsidDel="00D77D11" w:rsidRDefault="00E97C96" w:rsidP="00843CA4">
      <w:pPr>
        <w:rPr>
          <w:del w:id="801" w:author="Rashid Islam" w:date="2021-10-31T18:03:00Z"/>
          <w:rFonts w:ascii="Times" w:hAnsi="Times"/>
          <w:b/>
          <w:bCs/>
          <w:sz w:val="28"/>
          <w:szCs w:val="28"/>
          <w:u w:val="single"/>
        </w:rPr>
      </w:pPr>
    </w:p>
    <w:p w14:paraId="7CE87267" w14:textId="77777777" w:rsidR="00E97C96" w:rsidDel="00D77D11" w:rsidRDefault="00E97C96" w:rsidP="00843CA4">
      <w:pPr>
        <w:rPr>
          <w:del w:id="802" w:author="Rashid Islam" w:date="2021-10-31T18:03:00Z"/>
          <w:rFonts w:ascii="Times" w:hAnsi="Times"/>
          <w:b/>
          <w:bCs/>
          <w:sz w:val="28"/>
          <w:szCs w:val="28"/>
          <w:u w:val="single"/>
        </w:rPr>
      </w:pPr>
    </w:p>
    <w:p w14:paraId="680EEC68" w14:textId="77777777" w:rsidR="00E97C96" w:rsidDel="00D77D11" w:rsidRDefault="00E97C96" w:rsidP="00843CA4">
      <w:pPr>
        <w:rPr>
          <w:del w:id="803" w:author="Rashid Islam" w:date="2021-10-31T18:03:00Z"/>
          <w:rFonts w:ascii="Times" w:hAnsi="Times"/>
          <w:b/>
          <w:bCs/>
          <w:sz w:val="28"/>
          <w:szCs w:val="28"/>
          <w:u w:val="single"/>
        </w:rPr>
      </w:pPr>
    </w:p>
    <w:p w14:paraId="7E330763" w14:textId="77777777" w:rsidR="00E97C96" w:rsidDel="00D77D11" w:rsidRDefault="00E97C96" w:rsidP="00843CA4">
      <w:pPr>
        <w:rPr>
          <w:del w:id="804" w:author="Rashid Islam" w:date="2021-10-31T18:03:00Z"/>
          <w:rFonts w:ascii="Times" w:hAnsi="Times"/>
          <w:b/>
          <w:bCs/>
          <w:sz w:val="28"/>
          <w:szCs w:val="28"/>
          <w:u w:val="single"/>
        </w:rPr>
      </w:pPr>
    </w:p>
    <w:p w14:paraId="12D32D7D" w14:textId="77777777" w:rsidR="00E97C96" w:rsidDel="00D77D11" w:rsidRDefault="00E97C96" w:rsidP="00843CA4">
      <w:pPr>
        <w:rPr>
          <w:del w:id="805" w:author="Rashid Islam" w:date="2021-10-31T18:03:00Z"/>
          <w:rFonts w:ascii="Times" w:hAnsi="Times"/>
          <w:b/>
          <w:bCs/>
          <w:sz w:val="28"/>
          <w:szCs w:val="28"/>
          <w:u w:val="single"/>
        </w:rPr>
      </w:pPr>
    </w:p>
    <w:p w14:paraId="65C0E0EF" w14:textId="77777777" w:rsidR="00E97C96" w:rsidRDefault="00E97C96" w:rsidP="00843CA4">
      <w:pPr>
        <w:rPr>
          <w:rFonts w:ascii="Times" w:hAnsi="Times"/>
          <w:b/>
          <w:bCs/>
          <w:sz w:val="28"/>
          <w:szCs w:val="28"/>
          <w:u w:val="single"/>
        </w:rPr>
      </w:pPr>
    </w:p>
    <w:p w14:paraId="20417D86" w14:textId="77777777" w:rsidR="00E97C96" w:rsidRDefault="00E97C96" w:rsidP="00843CA4">
      <w:pPr>
        <w:rPr>
          <w:rFonts w:ascii="Times" w:hAnsi="Times"/>
          <w:b/>
          <w:bCs/>
          <w:sz w:val="28"/>
          <w:szCs w:val="28"/>
          <w:u w:val="single"/>
        </w:rPr>
      </w:pPr>
    </w:p>
    <w:p w14:paraId="47D4C9DC" w14:textId="5D04CA00" w:rsidR="00E97C96" w:rsidRDefault="00E97C96" w:rsidP="00843CA4">
      <w:pPr>
        <w:rPr>
          <w:rFonts w:ascii="Times" w:hAnsi="Times"/>
          <w:b/>
          <w:bCs/>
          <w:sz w:val="28"/>
          <w:szCs w:val="28"/>
          <w:u w:val="single"/>
        </w:rPr>
      </w:pPr>
    </w:p>
    <w:p w14:paraId="688126DA" w14:textId="05B3C23D" w:rsidR="00843CA4" w:rsidRPr="00BE67CB" w:rsidRDefault="00E97C96" w:rsidP="00843CA4">
      <w:pPr>
        <w:rPr>
          <w:rFonts w:ascii="Times" w:hAnsi="Times"/>
          <w:b/>
          <w:bCs/>
          <w:sz w:val="28"/>
          <w:szCs w:val="28"/>
          <w:u w:val="single"/>
        </w:rPr>
      </w:pPr>
      <w:del w:id="806" w:author="Rashid Islam" w:date="2021-10-31T18:03:00Z">
        <w:r w:rsidRPr="00271EF0" w:rsidDel="00E219E7">
          <w:rPr>
            <w:rFonts w:ascii="Times" w:hAnsi="Times"/>
            <w:noProof/>
          </w:rPr>
          <mc:AlternateContent>
            <mc:Choice Requires="wps">
              <w:drawing>
                <wp:anchor distT="0" distB="0" distL="114300" distR="114300" simplePos="0" relativeHeight="251794432" behindDoc="0" locked="0" layoutInCell="1" allowOverlap="1" wp14:anchorId="331E4DF3" wp14:editId="20512369">
                  <wp:simplePos x="0" y="0"/>
                  <wp:positionH relativeFrom="column">
                    <wp:posOffset>-97155</wp:posOffset>
                  </wp:positionH>
                  <wp:positionV relativeFrom="paragraph">
                    <wp:posOffset>-604744</wp:posOffset>
                  </wp:positionV>
                  <wp:extent cx="2602230" cy="271145"/>
                  <wp:effectExtent l="0" t="0" r="1270" b="0"/>
                  <wp:wrapNone/>
                  <wp:docPr id="50" name="Text Box 50"/>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4DF3" id="Text Box 50" o:spid="_x0000_s1044" type="#_x0000_t202" style="position:absolute;margin-left:-7.65pt;margin-top:-47.6pt;width:204.9pt;height:21.3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" fillcolor="white [3201]" stroked="f" strokeweight=".5pt">
                  <v:textbo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843CA4">
        <w:rPr>
          <w:rFonts w:ascii="Times" w:hAnsi="Times"/>
          <w:b/>
          <w:bCs/>
          <w:sz w:val="28"/>
          <w:szCs w:val="28"/>
          <w:u w:val="single"/>
        </w:rPr>
        <w:t>Starfish layout</w:t>
      </w:r>
    </w:p>
    <w:p w14:paraId="20C60A2D" w14:textId="77777777" w:rsidR="00843CA4" w:rsidRDefault="00843CA4" w:rsidP="00216B43">
      <w:pPr>
        <w:rPr>
          <w:b/>
          <w:bCs/>
        </w:rPr>
      </w:pPr>
    </w:p>
    <w:p w14:paraId="46E31DCB" w14:textId="0870F511" w:rsidR="00404C97" w:rsidRDefault="00404C97" w:rsidP="00216B43">
      <w:pPr>
        <w:rPr>
          <w:b/>
          <w:bCs/>
        </w:rPr>
      </w:pPr>
      <w:r>
        <w:rPr>
          <w:b/>
          <w:bCs/>
          <w:noProof/>
        </w:rPr>
        <w:lastRenderedPageBreak/>
        <w:drawing>
          <wp:inline distT="0" distB="0" distL="0" distR="0" wp14:anchorId="601CE89A" wp14:editId="63C8481D">
            <wp:extent cx="6291580" cy="6452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7"/>
                    <a:stretch>
                      <a:fillRect/>
                    </a:stretch>
                  </pic:blipFill>
                  <pic:spPr>
                    <a:xfrm>
                      <a:off x="0" y="0"/>
                      <a:ext cx="6291580" cy="6452235"/>
                    </a:xfrm>
                    <a:prstGeom prst="rect">
                      <a:avLst/>
                    </a:prstGeom>
                  </pic:spPr>
                </pic:pic>
              </a:graphicData>
            </a:graphic>
          </wp:inline>
        </w:drawing>
      </w:r>
    </w:p>
    <w:p w14:paraId="70763FF9" w14:textId="03813982" w:rsidR="009F40C8" w:rsidRDefault="009F40C8" w:rsidP="00216B43">
      <w:pPr>
        <w:rPr>
          <w:b/>
          <w:bCs/>
        </w:rPr>
      </w:pPr>
    </w:p>
    <w:p w14:paraId="16F4AAED" w14:textId="588B4719" w:rsidR="00F66F95" w:rsidRDefault="00F66F95" w:rsidP="00F66F95">
      <w:pPr>
        <w:jc w:val="center"/>
        <w:rPr>
          <w:b/>
          <w:bCs/>
        </w:rPr>
      </w:pPr>
      <w:r>
        <w:rPr>
          <w:b/>
          <w:bCs/>
        </w:rPr>
        <w:t>Figure-6: Bubble chart with star-fish layout</w:t>
      </w:r>
    </w:p>
    <w:p w14:paraId="0F87E20F" w14:textId="6AF804E8" w:rsidR="009F40C8" w:rsidRDefault="009F40C8" w:rsidP="00216B43">
      <w:pPr>
        <w:rPr>
          <w:b/>
          <w:bCs/>
        </w:rPr>
      </w:pPr>
    </w:p>
    <w:p w14:paraId="47E11F9B" w14:textId="723366EA" w:rsidR="009F40C8" w:rsidRDefault="009F40C8" w:rsidP="00216B43">
      <w:pPr>
        <w:rPr>
          <w:b/>
          <w:bCs/>
        </w:rPr>
      </w:pPr>
    </w:p>
    <w:p w14:paraId="3900213C" w14:textId="5507C8F2" w:rsidR="00F66F95" w:rsidRDefault="00F66F95" w:rsidP="00216B43">
      <w:pPr>
        <w:rPr>
          <w:b/>
          <w:bCs/>
        </w:rPr>
      </w:pPr>
    </w:p>
    <w:p w14:paraId="26B4D710" w14:textId="02AB50EA" w:rsidR="00F66F95" w:rsidRDefault="00F66F95" w:rsidP="00216B43">
      <w:pPr>
        <w:rPr>
          <w:b/>
          <w:bCs/>
        </w:rPr>
      </w:pPr>
    </w:p>
    <w:p w14:paraId="014BDB28" w14:textId="56233F36" w:rsidR="00F66F95" w:rsidRDefault="00F66F95" w:rsidP="00216B43">
      <w:pPr>
        <w:rPr>
          <w:b/>
          <w:bCs/>
        </w:rPr>
      </w:pPr>
    </w:p>
    <w:p w14:paraId="213CD580" w14:textId="35D762E5" w:rsidR="00F66F95" w:rsidRDefault="00F66F95" w:rsidP="00216B43">
      <w:pPr>
        <w:rPr>
          <w:b/>
          <w:bCs/>
        </w:rPr>
      </w:pPr>
    </w:p>
    <w:p w14:paraId="44EBE4AB" w14:textId="77777777" w:rsidR="00F66F95" w:rsidRDefault="00F66F95" w:rsidP="00AF14D3">
      <w:pPr>
        <w:pStyle w:val="NormalWeb"/>
        <w:rPr>
          <w:b/>
          <w:bCs/>
          <w:lang w:val="en-US"/>
        </w:rPr>
      </w:pPr>
    </w:p>
    <w:p w14:paraId="197639AA" w14:textId="3C18A2E1" w:rsidR="00AF14D3" w:rsidRPr="00FF6D67" w:rsidRDefault="00E47F48" w:rsidP="00AF14D3">
      <w:pPr>
        <w:pStyle w:val="NormalWeb"/>
        <w:rPr>
          <w:rFonts w:ascii="Times New Roman" w:eastAsia="Times New Roman" w:hAnsi="Times New Roman"/>
          <w:b/>
          <w:bCs/>
          <w:sz w:val="24"/>
          <w:lang w:eastAsia="en-GB"/>
        </w:rPr>
      </w:pPr>
      <w:del w:id="807" w:author="Rashid Islam" w:date="2021-10-31T18:03:00Z">
        <w:r w:rsidRPr="00271EF0" w:rsidDel="00D77D11">
          <w:rPr>
            <w:rFonts w:ascii="Times" w:hAnsi="Times"/>
            <w:noProof/>
          </w:rPr>
          <mc:AlternateContent>
            <mc:Choice Requires="wps">
              <w:drawing>
                <wp:anchor distT="0" distB="0" distL="114300" distR="114300" simplePos="0" relativeHeight="251790336" behindDoc="0" locked="0" layoutInCell="1" allowOverlap="1" wp14:anchorId="6CD461AB" wp14:editId="158359A1">
                  <wp:simplePos x="0" y="0"/>
                  <wp:positionH relativeFrom="column">
                    <wp:posOffset>-97155</wp:posOffset>
                  </wp:positionH>
                  <wp:positionV relativeFrom="paragraph">
                    <wp:posOffset>-574040</wp:posOffset>
                  </wp:positionV>
                  <wp:extent cx="2602523" cy="271306"/>
                  <wp:effectExtent l="0" t="0" r="1270" b="0"/>
                  <wp:wrapNone/>
                  <wp:docPr id="276" name="Text Box 27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461AB" id="Text Box 276" o:spid="_x0000_s1045" type="#_x0000_t202" style="position:absolute;margin-left:-7.65pt;margin-top:-45.2pt;width:204.9pt;height:21.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CohIYtSAIAAIUEAAAOAAAAAAAAAAAAAAAAAC4CAABkcnMvZTJvRG9jLnhtbFBLAQItABQABgAI&#13;&#10;AAAAIQAE6HE55QAAABABAAAPAAAAAAAAAAAAAAAAAKIEAABkcnMvZG93bnJldi54bWxQSwUGAAAA&#13;&#10;AAQABADzAAAAtAUAAAAA&#13;&#10;" fillcolor="white [3201]" stroked="f" strokeweight=".5pt">
                  <v:textbo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AF14D3">
        <w:rPr>
          <w:b/>
          <w:bCs/>
          <w:lang w:val="en-US"/>
        </w:rPr>
        <w:t>16</w:t>
      </w:r>
      <w:r w:rsidR="00AF14D3" w:rsidRPr="00FF6D67">
        <w:rPr>
          <w:b/>
          <w:bCs/>
          <w:lang w:val="en-US"/>
        </w:rPr>
        <w:t xml:space="preserve">. </w:t>
      </w:r>
      <w:r w:rsidR="00AF14D3" w:rsidRPr="00FF6D67">
        <w:rPr>
          <w:rFonts w:ascii="Times" w:eastAsia="Times New Roman" w:hAnsi="Times" w:cs="Calibri"/>
          <w:b/>
          <w:bCs/>
          <w:sz w:val="24"/>
          <w:lang w:eastAsia="en-GB"/>
        </w:rPr>
        <w:t>Select the degree to which you agree or disagree with each of the following statements:</w:t>
      </w:r>
      <w:r w:rsidR="00AF14D3" w:rsidRPr="00FF6D67">
        <w:rPr>
          <w:rFonts w:ascii="Calibri" w:eastAsia="Times New Roman" w:hAnsi="Calibri" w:cs="Calibri"/>
          <w:b/>
          <w:bCs/>
          <w:sz w:val="24"/>
          <w:lang w:eastAsia="en-GB"/>
        </w:rPr>
        <w:t xml:space="preserve"> </w:t>
      </w:r>
    </w:p>
    <w:p w14:paraId="678F00CD" w14:textId="2A392CD4" w:rsidR="00AF14D3" w:rsidRPr="00566526" w:rsidRDefault="00F66F95" w:rsidP="00DE0B95">
      <w:pPr>
        <w:pStyle w:val="ListParagraph"/>
        <w:numPr>
          <w:ilvl w:val="0"/>
          <w:numId w:val="13"/>
        </w:numPr>
        <w:spacing w:before="100" w:beforeAutospacing="1" w:after="60"/>
        <w:rPr>
          <w:rFonts w:ascii="Times" w:hAnsi="Times" w:cs="Calibri"/>
          <w:sz w:val="24"/>
        </w:rPr>
      </w:pPr>
      <w:r>
        <w:rPr>
          <w:rFonts w:ascii="Times" w:hAnsi="Times" w:cs="Calibri"/>
          <w:sz w:val="24"/>
        </w:rPr>
        <w:lastRenderedPageBreak/>
        <w:t>India has smaller stream because it has lower uncertainty</w:t>
      </w:r>
      <w:r w:rsidR="00AF14D3">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F14D3" w:rsidRPr="00566526" w14:paraId="3889C515" w14:textId="77777777" w:rsidTr="00060ECF">
        <w:tc>
          <w:tcPr>
            <w:tcW w:w="1979" w:type="dxa"/>
          </w:tcPr>
          <w:p w14:paraId="741EB4B3" w14:textId="77777777" w:rsidR="00AF14D3" w:rsidRPr="00566526" w:rsidRDefault="00AF14D3" w:rsidP="00060ECF">
            <w:pPr>
              <w:jc w:val="center"/>
              <w:rPr>
                <w:rFonts w:ascii="Times" w:hAnsi="Times"/>
              </w:rPr>
            </w:pPr>
            <w:r w:rsidRPr="00566526">
              <w:rPr>
                <w:rFonts w:ascii="Times" w:hAnsi="Times"/>
              </w:rPr>
              <w:t>Strongly</w:t>
            </w:r>
          </w:p>
          <w:p w14:paraId="59073D5F" w14:textId="77777777" w:rsidR="00AF14D3" w:rsidRPr="00566526" w:rsidRDefault="00AF14D3" w:rsidP="00060ECF">
            <w:pPr>
              <w:jc w:val="center"/>
              <w:rPr>
                <w:rFonts w:ascii="Times" w:hAnsi="Times"/>
              </w:rPr>
            </w:pPr>
            <w:r w:rsidRPr="00566526">
              <w:rPr>
                <w:rFonts w:ascii="Times" w:hAnsi="Times"/>
              </w:rPr>
              <w:t>agree</w:t>
            </w:r>
          </w:p>
          <w:p w14:paraId="05CA5994" w14:textId="77777777" w:rsidR="00AF14D3" w:rsidRPr="00566526" w:rsidRDefault="00AF14D3"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3472" behindDoc="0" locked="0" layoutInCell="1" allowOverlap="1" wp14:anchorId="185A8887" wp14:editId="6B1227D6">
                      <wp:simplePos x="0" y="0"/>
                      <wp:positionH relativeFrom="column">
                        <wp:posOffset>403686</wp:posOffset>
                      </wp:positionH>
                      <wp:positionV relativeFrom="paragraph">
                        <wp:posOffset>96464</wp:posOffset>
                      </wp:positionV>
                      <wp:extent cx="5395615" cy="190389"/>
                      <wp:effectExtent l="0" t="0" r="14605" b="26035"/>
                      <wp:wrapNone/>
                      <wp:docPr id="235" name="Group 2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6" name="Rectangle 2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6AE60C" id="Group 235" o:spid="_x0000_s1026" style="position:absolute;margin-left:31.8pt;margin-top:7.6pt;width:424.85pt;height:15pt;z-index:2517534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">
                      <v:rect id="Rectangle 2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F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F2U8XrKAAAA&#13;&#10;4QAAAA8AAAAAAAAAAAAAAAAABwIAAGRycy9kb3ducmV2LnhtbFBLBQYAAAAAAwADALcAAAD+AgAA&#13;&#10;AAA=&#13;&#10;" filled="f" strokecolor="black [3213]" strokeweight="1pt">
                        <v:shadow on="t" type="perspective" color="black" origin=",.5" offset=".63889mm,0" matrix="655f,,,655f"/>
                      </v:rect>
                      <v:rect id="Rectangle 2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FT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DLYVOHKAAAA&#13;&#10;4QAAAA8AAAAAAAAAAAAAAAAABwIAAGRycy9kb3ducmV2LnhtbFBLBQYAAAAAAwADALcAAAD+AgAA&#13;&#10;AAA=&#13;&#10;" filled="f" strokecolor="black [3213]" strokeweight="1pt">
                        <v:shadow on="t" type="perspective" color="black" origin=",.5" offset=".63889mm,0" matrix="655f,,,655f"/>
                      </v:rect>
                      <v:rect id="Rectangle 2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8C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ENHwJPKAAAA&#13;&#10;4QAAAA8AAAAAAAAAAAAAAAAABwIAAGRycy9kb3ducmV2LnhtbFBLBQYAAAAAAwADALcAAAD+AgAA&#13;&#10;AAA=&#13;&#10;" filled="f" strokecolor="black [3213]" strokeweight="1pt">
                        <v:shadow on="t" type="perspective" color="black" origin=",.5" offset=".63889mm,0" matrix="655f,,,655f"/>
                      </v:rect>
                      <v:rect id="Rectangle 2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2U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CwLZQjKAAAA&#13;&#10;4QAAAA8AAAAAAAAAAAAAAAAABwIAAGRycy9kb3ducmV2LnhtbFBLBQYAAAAAAwADALcAAAD+AgAA&#13;&#10;AAA=&#13;&#10;" filled="f" strokecolor="black [3213]" strokeweight="1pt">
                        <v:shadow on="t" type="perspective" color="black" origin=",.5" offset=".63889mm,0" matrix="655f,,,655f"/>
                      </v:rect>
                      <v:rect id="Rectangle 2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7/o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OU3v+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EDB441A" w14:textId="77777777" w:rsidR="00AF14D3" w:rsidRPr="00566526" w:rsidRDefault="00AF14D3" w:rsidP="00060ECF">
            <w:pPr>
              <w:jc w:val="center"/>
              <w:rPr>
                <w:rFonts w:ascii="Times" w:hAnsi="Times"/>
              </w:rPr>
            </w:pPr>
            <w:r w:rsidRPr="00566526">
              <w:rPr>
                <w:rFonts w:ascii="Times" w:hAnsi="Times"/>
              </w:rPr>
              <w:t>Partially</w:t>
            </w:r>
          </w:p>
          <w:p w14:paraId="7CD08244" w14:textId="77777777" w:rsidR="00AF14D3" w:rsidRPr="00566526" w:rsidRDefault="00AF14D3" w:rsidP="00060ECF">
            <w:pPr>
              <w:jc w:val="center"/>
              <w:rPr>
                <w:rFonts w:ascii="Times" w:hAnsi="Times"/>
              </w:rPr>
            </w:pPr>
            <w:r w:rsidRPr="00566526">
              <w:rPr>
                <w:rFonts w:ascii="Times" w:hAnsi="Times"/>
              </w:rPr>
              <w:t>agree</w:t>
            </w:r>
          </w:p>
        </w:tc>
        <w:tc>
          <w:tcPr>
            <w:tcW w:w="1980" w:type="dxa"/>
          </w:tcPr>
          <w:p w14:paraId="66226F53" w14:textId="77777777" w:rsidR="00AF14D3" w:rsidRPr="00566526" w:rsidRDefault="00AF14D3" w:rsidP="00060ECF">
            <w:pPr>
              <w:jc w:val="center"/>
              <w:rPr>
                <w:rFonts w:ascii="Times" w:hAnsi="Times"/>
              </w:rPr>
            </w:pPr>
            <w:r w:rsidRPr="00566526">
              <w:rPr>
                <w:rFonts w:ascii="Times" w:hAnsi="Times"/>
              </w:rPr>
              <w:t>Neither agree nor disagree</w:t>
            </w:r>
          </w:p>
        </w:tc>
        <w:tc>
          <w:tcPr>
            <w:tcW w:w="1980" w:type="dxa"/>
          </w:tcPr>
          <w:p w14:paraId="5215B079" w14:textId="77777777" w:rsidR="00AF14D3" w:rsidRPr="00566526" w:rsidRDefault="00AF14D3" w:rsidP="00060ECF">
            <w:pPr>
              <w:jc w:val="center"/>
              <w:rPr>
                <w:rFonts w:ascii="Times" w:hAnsi="Times"/>
              </w:rPr>
            </w:pPr>
            <w:r w:rsidRPr="00566526">
              <w:rPr>
                <w:rFonts w:ascii="Times" w:hAnsi="Times"/>
              </w:rPr>
              <w:t xml:space="preserve">Partially </w:t>
            </w:r>
          </w:p>
          <w:p w14:paraId="251FEC53" w14:textId="77777777" w:rsidR="00AF14D3" w:rsidRPr="00566526" w:rsidRDefault="00AF14D3" w:rsidP="00060ECF">
            <w:pPr>
              <w:jc w:val="center"/>
              <w:rPr>
                <w:rFonts w:ascii="Times" w:hAnsi="Times"/>
              </w:rPr>
            </w:pPr>
            <w:r w:rsidRPr="00566526">
              <w:rPr>
                <w:rFonts w:ascii="Times" w:hAnsi="Times"/>
              </w:rPr>
              <w:t>disagree</w:t>
            </w:r>
          </w:p>
        </w:tc>
        <w:tc>
          <w:tcPr>
            <w:tcW w:w="1980" w:type="dxa"/>
          </w:tcPr>
          <w:p w14:paraId="54B9E1E0" w14:textId="77777777" w:rsidR="00AF14D3" w:rsidRPr="00566526" w:rsidRDefault="00AF14D3" w:rsidP="00060ECF">
            <w:pPr>
              <w:jc w:val="center"/>
              <w:rPr>
                <w:rFonts w:ascii="Times" w:hAnsi="Times"/>
              </w:rPr>
            </w:pPr>
            <w:r w:rsidRPr="00566526">
              <w:rPr>
                <w:rFonts w:ascii="Times" w:hAnsi="Times"/>
              </w:rPr>
              <w:t xml:space="preserve">Strongly </w:t>
            </w:r>
          </w:p>
          <w:p w14:paraId="7A1B3147" w14:textId="77777777" w:rsidR="00AF14D3" w:rsidRPr="00566526" w:rsidRDefault="00AF14D3" w:rsidP="00060ECF">
            <w:pPr>
              <w:jc w:val="center"/>
              <w:rPr>
                <w:rFonts w:ascii="Times" w:hAnsi="Times"/>
              </w:rPr>
            </w:pPr>
            <w:r w:rsidRPr="00566526">
              <w:rPr>
                <w:rFonts w:ascii="Times" w:hAnsi="Times"/>
              </w:rPr>
              <w:t>disagree</w:t>
            </w:r>
          </w:p>
          <w:p w14:paraId="003E6802" w14:textId="77777777" w:rsidR="00AF14D3" w:rsidRPr="00566526" w:rsidRDefault="00AF14D3" w:rsidP="00060ECF">
            <w:pPr>
              <w:jc w:val="center"/>
              <w:rPr>
                <w:rFonts w:ascii="Times" w:hAnsi="Times"/>
              </w:rPr>
            </w:pPr>
          </w:p>
          <w:p w14:paraId="7528C7E6" w14:textId="77777777" w:rsidR="00AF14D3" w:rsidRPr="00566526" w:rsidRDefault="00AF14D3" w:rsidP="00060ECF">
            <w:pPr>
              <w:jc w:val="center"/>
              <w:rPr>
                <w:rFonts w:ascii="Times" w:hAnsi="Times"/>
              </w:rPr>
            </w:pPr>
          </w:p>
        </w:tc>
      </w:tr>
    </w:tbl>
    <w:p w14:paraId="51D97A22" w14:textId="2464D70E" w:rsidR="00F66F95" w:rsidRPr="00F66F95" w:rsidRDefault="00F66F95" w:rsidP="00DE0B95">
      <w:pPr>
        <w:pStyle w:val="ListParagraph"/>
        <w:numPr>
          <w:ilvl w:val="0"/>
          <w:numId w:val="13"/>
        </w:numPr>
        <w:spacing w:before="100" w:beforeAutospacing="1" w:after="60"/>
        <w:rPr>
          <w:rFonts w:ascii="Times" w:hAnsi="Times" w:cs="Calibri"/>
        </w:rPr>
      </w:pPr>
      <w:r>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2F742B25" w14:textId="77777777" w:rsidTr="00060ECF">
        <w:tc>
          <w:tcPr>
            <w:tcW w:w="1979" w:type="dxa"/>
          </w:tcPr>
          <w:p w14:paraId="1F2F5042" w14:textId="77777777" w:rsidR="00F66F95" w:rsidRPr="00566526" w:rsidRDefault="00F66F95" w:rsidP="00060ECF">
            <w:pPr>
              <w:jc w:val="center"/>
              <w:rPr>
                <w:rFonts w:ascii="Times" w:hAnsi="Times"/>
              </w:rPr>
            </w:pPr>
            <w:r w:rsidRPr="00566526">
              <w:rPr>
                <w:rFonts w:ascii="Times" w:hAnsi="Times"/>
              </w:rPr>
              <w:t>Strongly</w:t>
            </w:r>
          </w:p>
          <w:p w14:paraId="7526A8A6" w14:textId="77777777" w:rsidR="00F66F95" w:rsidRPr="00566526" w:rsidRDefault="00F66F95" w:rsidP="00060ECF">
            <w:pPr>
              <w:jc w:val="center"/>
              <w:rPr>
                <w:rFonts w:ascii="Times" w:hAnsi="Times"/>
              </w:rPr>
            </w:pPr>
            <w:r w:rsidRPr="00566526">
              <w:rPr>
                <w:rFonts w:ascii="Times" w:hAnsi="Times"/>
              </w:rPr>
              <w:t>agree</w:t>
            </w:r>
          </w:p>
          <w:p w14:paraId="6720DCBE" w14:textId="77777777" w:rsidR="00F66F95" w:rsidRPr="00566526" w:rsidRDefault="00F66F9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7568" behindDoc="0" locked="0" layoutInCell="1" allowOverlap="1" wp14:anchorId="460F7775" wp14:editId="328F3F58">
                      <wp:simplePos x="0" y="0"/>
                      <wp:positionH relativeFrom="column">
                        <wp:posOffset>403686</wp:posOffset>
                      </wp:positionH>
                      <wp:positionV relativeFrom="paragraph">
                        <wp:posOffset>96464</wp:posOffset>
                      </wp:positionV>
                      <wp:extent cx="5395615" cy="190389"/>
                      <wp:effectExtent l="0" t="0" r="14605" b="26035"/>
                      <wp:wrapNone/>
                      <wp:docPr id="245" name="Group 24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46" name="Rectangle 24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9CAE00" id="Group 245" o:spid="_x0000_s1026" style="position:absolute;margin-left:31.8pt;margin-top:7.6pt;width:424.85pt;height:15pt;z-index:2517575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203ur8kDAAC5GAAADgAA&#13;&#10;AAAAAAAAAAAAAAAuAgAAZHJzL2Uyb0RvYy54bWxQSwECLQAUAAYACAAAACEAGU4vbOIAAAANAQAA&#13;&#10;DwAAAAAAAAAAAAAAAAAjBgAAZHJzL2Rvd25yZXYueG1sUEsFBgAAAAAEAAQA8wAAADIHAAAAAA==&#13;&#10;">
                      <v:rect id="Rectangle 24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oIH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AWSggfKAAAA&#13;&#10;4QAAAA8AAAAAAAAAAAAAAAAABwIAAGRycy9kb3ducmV2LnhtbFBLBQYAAAAAAwADALcAAAD+AgAA&#13;&#10;AAA=&#13;&#10;" filled="f" strokecolor="black [3213]" strokeweight="1pt">
                        <v:shadow on="t" type="perspective" color="black" origin=",.5" offset=".63889mm,0" matrix="655f,,,655f"/>
                      </v:rect>
                      <v:rect id="Rectangle 24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iec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GreJ5zKAAAA&#13;&#10;4QAAAA8AAAAAAAAAAAAAAAAABwIAAGRycy9kb3ducmV2LnhtbFBLBQYAAAAAAwADALcAAAD+AgAA&#13;&#10;AAA=&#13;&#10;" filled="f" strokecolor="black [3213]" strokeweight="1pt">
                        <v:shadow on="t" type="perspective" color="black" origin=",.5" offset=".63889mm,0" matrix="655f,,,655f"/>
                      </v:rect>
                      <v:rect id="Rectangle 24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PuygAAAOEAAAAPAAAAZHJzL2Rvd25yZXYueG1sRI9NSwNB&#13;&#10;DIbvgv9hiODNzlqk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BtBs+7KAAAA&#13;&#10;4QAAAA8AAAAAAAAAAAAAAAAABwIAAGRycy9kb3ducmV2LnhtbFBLBQYAAAAAAwADALcAAAD+AgAA&#13;&#10;AAA=&#13;&#10;" filled="f" strokecolor="black [3213]" strokeweight="1pt">
                        <v:shadow on="t" type="perspective" color="black" origin=",.5" offset=".63889mm,0" matrix="655f,,,655f"/>
                      </v:rect>
                      <v:rect id="Rectangle 24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RZ1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HQNFnXKAAAA&#13;&#10;4QAAAA8AAAAAAAAAAAAAAAAABwIAAGRycy9kb3ducmV2LnhtbFBLBQYAAAAAAwADALcAAAD+AgAA&#13;&#10;AAA=&#13;&#10;" filled="f" strokecolor="black [3213]" strokeweight="1pt">
                        <v:shadow on="t" type="perspective" color="black" origin=",.5" offset=".63889mm,0" matrix="655f,,,655f"/>
                      </v:rect>
                      <v:rect id="Rectangle 25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ik1ygAAAOEAAAAPAAAAZHJzL2Rvd25yZXYueG1sRI9dSwMx&#13;&#10;EEXfBf9DGME3m7Vg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GDuK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2C1495A" w14:textId="77777777" w:rsidR="00F66F95" w:rsidRPr="00566526" w:rsidRDefault="00F66F95" w:rsidP="00060ECF">
            <w:pPr>
              <w:jc w:val="center"/>
              <w:rPr>
                <w:rFonts w:ascii="Times" w:hAnsi="Times"/>
              </w:rPr>
            </w:pPr>
            <w:r w:rsidRPr="00566526">
              <w:rPr>
                <w:rFonts w:ascii="Times" w:hAnsi="Times"/>
              </w:rPr>
              <w:t>Partially</w:t>
            </w:r>
          </w:p>
          <w:p w14:paraId="7C27E3D9" w14:textId="77777777" w:rsidR="00F66F95" w:rsidRPr="00566526" w:rsidRDefault="00F66F95" w:rsidP="00060ECF">
            <w:pPr>
              <w:jc w:val="center"/>
              <w:rPr>
                <w:rFonts w:ascii="Times" w:hAnsi="Times"/>
              </w:rPr>
            </w:pPr>
            <w:r w:rsidRPr="00566526">
              <w:rPr>
                <w:rFonts w:ascii="Times" w:hAnsi="Times"/>
              </w:rPr>
              <w:t>agree</w:t>
            </w:r>
          </w:p>
        </w:tc>
        <w:tc>
          <w:tcPr>
            <w:tcW w:w="1980" w:type="dxa"/>
          </w:tcPr>
          <w:p w14:paraId="215CFA3D" w14:textId="77777777" w:rsidR="00F66F95" w:rsidRPr="00566526" w:rsidRDefault="00F66F95" w:rsidP="00060ECF">
            <w:pPr>
              <w:jc w:val="center"/>
              <w:rPr>
                <w:rFonts w:ascii="Times" w:hAnsi="Times"/>
              </w:rPr>
            </w:pPr>
            <w:r w:rsidRPr="00566526">
              <w:rPr>
                <w:rFonts w:ascii="Times" w:hAnsi="Times"/>
              </w:rPr>
              <w:t>Neither agree nor disagree</w:t>
            </w:r>
          </w:p>
        </w:tc>
        <w:tc>
          <w:tcPr>
            <w:tcW w:w="1980" w:type="dxa"/>
          </w:tcPr>
          <w:p w14:paraId="06F8BA20" w14:textId="77777777" w:rsidR="00F66F95" w:rsidRPr="00566526" w:rsidRDefault="00F66F95" w:rsidP="00060ECF">
            <w:pPr>
              <w:jc w:val="center"/>
              <w:rPr>
                <w:rFonts w:ascii="Times" w:hAnsi="Times"/>
              </w:rPr>
            </w:pPr>
            <w:r w:rsidRPr="00566526">
              <w:rPr>
                <w:rFonts w:ascii="Times" w:hAnsi="Times"/>
              </w:rPr>
              <w:t xml:space="preserve">Partially </w:t>
            </w:r>
          </w:p>
          <w:p w14:paraId="0F090770" w14:textId="77777777" w:rsidR="00F66F95" w:rsidRPr="00566526" w:rsidRDefault="00F66F95" w:rsidP="00060ECF">
            <w:pPr>
              <w:jc w:val="center"/>
              <w:rPr>
                <w:rFonts w:ascii="Times" w:hAnsi="Times"/>
              </w:rPr>
            </w:pPr>
            <w:r w:rsidRPr="00566526">
              <w:rPr>
                <w:rFonts w:ascii="Times" w:hAnsi="Times"/>
              </w:rPr>
              <w:t>disagree</w:t>
            </w:r>
          </w:p>
        </w:tc>
        <w:tc>
          <w:tcPr>
            <w:tcW w:w="1980" w:type="dxa"/>
          </w:tcPr>
          <w:p w14:paraId="686F14CC" w14:textId="77777777" w:rsidR="00F66F95" w:rsidRPr="00566526" w:rsidRDefault="00F66F95" w:rsidP="00060ECF">
            <w:pPr>
              <w:jc w:val="center"/>
              <w:rPr>
                <w:rFonts w:ascii="Times" w:hAnsi="Times"/>
              </w:rPr>
            </w:pPr>
            <w:r w:rsidRPr="00566526">
              <w:rPr>
                <w:rFonts w:ascii="Times" w:hAnsi="Times"/>
              </w:rPr>
              <w:t xml:space="preserve">Strongly </w:t>
            </w:r>
          </w:p>
          <w:p w14:paraId="087DD065" w14:textId="77777777" w:rsidR="00F66F95" w:rsidRPr="00566526" w:rsidRDefault="00F66F95" w:rsidP="00060ECF">
            <w:pPr>
              <w:jc w:val="center"/>
              <w:rPr>
                <w:rFonts w:ascii="Times" w:hAnsi="Times"/>
              </w:rPr>
            </w:pPr>
            <w:r w:rsidRPr="00566526">
              <w:rPr>
                <w:rFonts w:ascii="Times" w:hAnsi="Times"/>
              </w:rPr>
              <w:t>disagree</w:t>
            </w:r>
          </w:p>
          <w:p w14:paraId="5DB076F3" w14:textId="77777777" w:rsidR="00F66F95" w:rsidRPr="00566526" w:rsidRDefault="00F66F95" w:rsidP="00060ECF">
            <w:pPr>
              <w:jc w:val="center"/>
              <w:rPr>
                <w:rFonts w:ascii="Times" w:hAnsi="Times"/>
              </w:rPr>
            </w:pPr>
          </w:p>
          <w:p w14:paraId="55D03453" w14:textId="77777777" w:rsidR="00F66F95" w:rsidRPr="00566526" w:rsidRDefault="00F66F95" w:rsidP="00060ECF">
            <w:pPr>
              <w:jc w:val="center"/>
              <w:rPr>
                <w:rFonts w:ascii="Times" w:hAnsi="Times"/>
              </w:rPr>
            </w:pPr>
          </w:p>
        </w:tc>
      </w:tr>
    </w:tbl>
    <w:p w14:paraId="58F2EB66" w14:textId="5C4275F1" w:rsidR="00F66F95" w:rsidRPr="00F66F95" w:rsidRDefault="00F66F95" w:rsidP="00DE0B95">
      <w:pPr>
        <w:pStyle w:val="ListParagraph"/>
        <w:numPr>
          <w:ilvl w:val="0"/>
          <w:numId w:val="13"/>
        </w:numPr>
        <w:spacing w:before="100" w:beforeAutospacing="1" w:after="60"/>
        <w:rPr>
          <w:rFonts w:ascii="Times" w:hAnsi="Times" w:cs="Calibri"/>
        </w:rPr>
      </w:pPr>
      <w:r>
        <w:rPr>
          <w:rFonts w:ascii="Times" w:hAnsi="Times" w:cs="Calibri"/>
        </w:rPr>
        <w:t>Smaller circles do not have bigger stream wing.</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3D9C029A" w14:textId="77777777" w:rsidTr="00060ECF">
        <w:tc>
          <w:tcPr>
            <w:tcW w:w="1979" w:type="dxa"/>
          </w:tcPr>
          <w:p w14:paraId="7A3D9FA3" w14:textId="77777777" w:rsidR="00F66F95" w:rsidRPr="00566526" w:rsidRDefault="00F66F95" w:rsidP="00060ECF">
            <w:pPr>
              <w:jc w:val="center"/>
              <w:rPr>
                <w:rFonts w:ascii="Times" w:hAnsi="Times"/>
              </w:rPr>
            </w:pPr>
            <w:r w:rsidRPr="00566526">
              <w:rPr>
                <w:rFonts w:ascii="Times" w:hAnsi="Times"/>
              </w:rPr>
              <w:t>Strongly</w:t>
            </w:r>
          </w:p>
          <w:p w14:paraId="29222C86" w14:textId="77777777" w:rsidR="00F66F95" w:rsidRPr="00566526" w:rsidRDefault="00F66F95" w:rsidP="00060ECF">
            <w:pPr>
              <w:jc w:val="center"/>
              <w:rPr>
                <w:rFonts w:ascii="Times" w:hAnsi="Times"/>
              </w:rPr>
            </w:pPr>
            <w:r w:rsidRPr="00566526">
              <w:rPr>
                <w:rFonts w:ascii="Times" w:hAnsi="Times"/>
              </w:rPr>
              <w:t>agree</w:t>
            </w:r>
          </w:p>
          <w:p w14:paraId="1F12D158" w14:textId="77777777" w:rsidR="00F66F95" w:rsidRPr="00566526" w:rsidRDefault="00F66F9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9616" behindDoc="0" locked="0" layoutInCell="1" allowOverlap="1" wp14:anchorId="53CE64B0" wp14:editId="3C7DDD86">
                      <wp:simplePos x="0" y="0"/>
                      <wp:positionH relativeFrom="column">
                        <wp:posOffset>403686</wp:posOffset>
                      </wp:positionH>
                      <wp:positionV relativeFrom="paragraph">
                        <wp:posOffset>96464</wp:posOffset>
                      </wp:positionV>
                      <wp:extent cx="5395615" cy="190389"/>
                      <wp:effectExtent l="0" t="0" r="14605" b="26035"/>
                      <wp:wrapNone/>
                      <wp:docPr id="251" name="Group 25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2" name="Rectangle 25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78E535" id="Group 251" o:spid="_x0000_s1026" style="position:absolute;margin-left:31.8pt;margin-top:7.6pt;width:424.85pt;height:15pt;z-index:2517596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OQd3Cm1AwAAuRgAAA4AAAAAAAAAAAAAAAAALgIAAGRycy9l&#13;&#10;Mm9Eb2MueG1sUEsBAi0AFAAGAAgAAAAhABlOL2ziAAAADQEAAA8AAAAAAAAAAAAAAAAADwYAAGRy&#13;&#10;cy9kb3ducmV2LnhtbFBLBQYAAAAABAAEAPMAAAAeBwAAAAA=&#13;&#10;">
                      <v:rect id="Rectangle 25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LZ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P9wEtnKAAAA&#13;&#10;4QAAAA8AAAAAAAAAAAAAAAAABwIAAGRycy9kb3ducmV2LnhtbFBLBQYAAAAAAwADALcAAAD+AgAA&#13;&#10;AAA=&#13;&#10;" filled="f" strokecolor="black [3213]" strokeweight="1pt">
                        <v:shadow on="t" type="perspective" color="black" origin=",.5" offset=".63889mm,0" matrix="655f,,,655f"/>
                      </v:rect>
                      <v:rect id="Rectangle 25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LdC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JA8t0LKAAAA&#13;&#10;4QAAAA8AAAAAAAAAAAAAAAAABwIAAGRycy9kb3ducmV2LnhtbFBLBQYAAAAAAwADALcAAAD+AgAA&#13;&#10;AAA=&#13;&#10;" filled="f" strokecolor="black [3213]" strokeweight="1pt">
                        <v:shadow on="t" type="perspective" color="black" origin=",.5" offset=".63889mm,0" matrix="655f,,,655f"/>
                      </v:rect>
                      <v:rect id="Rectangle 25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S82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B/VLzbKAAAA&#13;&#10;4QAAAA8AAAAAAAAAAAAAAAAABwIAAGRycy9kb3ducmV2LnhtbFBLBQYAAAAAAwADALcAAAD+AgAA&#13;&#10;AAA=&#13;&#10;" filled="f" strokecolor="black [3213]" strokeweight="1pt">
                        <v:shadow on="t" type="perspective" color="black" origin=",.5" offset=".63889mm,0" matrix="655f,,,655f"/>
                      </v:rect>
                      <v:rect id="Rectangle 25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YqtygAAAOEAAAAPAAAAZHJzL2Rvd25yZXYueG1sRI/dagIx&#13;&#10;FITvhb5DOIXeudkKSl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HCZiq3KAAAA&#13;&#10;4QAAAA8AAAAAAAAAAAAAAAAABwIAAGRycy9kb3ducmV2LnhtbFBLBQYAAAAAAwADALcAAAD+AgAA&#13;&#10;AAA=&#13;&#10;" filled="f" strokecolor="black [3213]" strokeweight="1pt">
                        <v:shadow on="t" type="perspective" color="black" origin=",.5" offset=".63889mm,0" matrix="655f,,,655f"/>
                      </v:rect>
                      <v:rect id="Rectangle 25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xTaygAAAOEAAAAPAAAAZHJzL2Rvd25yZXYueG1sRI9BawIx&#13;&#10;FITvQv9DeII3zSq4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IBLFN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FF5ED71" w14:textId="77777777" w:rsidR="00F66F95" w:rsidRPr="00566526" w:rsidRDefault="00F66F95" w:rsidP="00060ECF">
            <w:pPr>
              <w:jc w:val="center"/>
              <w:rPr>
                <w:rFonts w:ascii="Times" w:hAnsi="Times"/>
              </w:rPr>
            </w:pPr>
            <w:r w:rsidRPr="00566526">
              <w:rPr>
                <w:rFonts w:ascii="Times" w:hAnsi="Times"/>
              </w:rPr>
              <w:t>Partially</w:t>
            </w:r>
          </w:p>
          <w:p w14:paraId="08A2E50A" w14:textId="77777777" w:rsidR="00F66F95" w:rsidRPr="00566526" w:rsidRDefault="00F66F95" w:rsidP="00060ECF">
            <w:pPr>
              <w:jc w:val="center"/>
              <w:rPr>
                <w:rFonts w:ascii="Times" w:hAnsi="Times"/>
              </w:rPr>
            </w:pPr>
            <w:r w:rsidRPr="00566526">
              <w:rPr>
                <w:rFonts w:ascii="Times" w:hAnsi="Times"/>
              </w:rPr>
              <w:t>agree</w:t>
            </w:r>
          </w:p>
        </w:tc>
        <w:tc>
          <w:tcPr>
            <w:tcW w:w="1980" w:type="dxa"/>
          </w:tcPr>
          <w:p w14:paraId="6C397411" w14:textId="77777777" w:rsidR="00F66F95" w:rsidRPr="00566526" w:rsidRDefault="00F66F95" w:rsidP="00060ECF">
            <w:pPr>
              <w:jc w:val="center"/>
              <w:rPr>
                <w:rFonts w:ascii="Times" w:hAnsi="Times"/>
              </w:rPr>
            </w:pPr>
            <w:r w:rsidRPr="00566526">
              <w:rPr>
                <w:rFonts w:ascii="Times" w:hAnsi="Times"/>
              </w:rPr>
              <w:t>Neither agree nor disagree</w:t>
            </w:r>
          </w:p>
        </w:tc>
        <w:tc>
          <w:tcPr>
            <w:tcW w:w="1980" w:type="dxa"/>
          </w:tcPr>
          <w:p w14:paraId="73269C4B" w14:textId="77777777" w:rsidR="00F66F95" w:rsidRPr="00566526" w:rsidRDefault="00F66F95" w:rsidP="00060ECF">
            <w:pPr>
              <w:jc w:val="center"/>
              <w:rPr>
                <w:rFonts w:ascii="Times" w:hAnsi="Times"/>
              </w:rPr>
            </w:pPr>
            <w:r w:rsidRPr="00566526">
              <w:rPr>
                <w:rFonts w:ascii="Times" w:hAnsi="Times"/>
              </w:rPr>
              <w:t xml:space="preserve">Partially </w:t>
            </w:r>
          </w:p>
          <w:p w14:paraId="2B46EDA5" w14:textId="77777777" w:rsidR="00F66F95" w:rsidRPr="00566526" w:rsidRDefault="00F66F95" w:rsidP="00060ECF">
            <w:pPr>
              <w:jc w:val="center"/>
              <w:rPr>
                <w:rFonts w:ascii="Times" w:hAnsi="Times"/>
              </w:rPr>
            </w:pPr>
            <w:r w:rsidRPr="00566526">
              <w:rPr>
                <w:rFonts w:ascii="Times" w:hAnsi="Times"/>
              </w:rPr>
              <w:t>disagree</w:t>
            </w:r>
          </w:p>
        </w:tc>
        <w:tc>
          <w:tcPr>
            <w:tcW w:w="1980" w:type="dxa"/>
          </w:tcPr>
          <w:p w14:paraId="5B17AB48" w14:textId="77777777" w:rsidR="00F66F95" w:rsidRPr="00566526" w:rsidRDefault="00F66F95" w:rsidP="00060ECF">
            <w:pPr>
              <w:jc w:val="center"/>
              <w:rPr>
                <w:rFonts w:ascii="Times" w:hAnsi="Times"/>
              </w:rPr>
            </w:pPr>
            <w:r w:rsidRPr="00566526">
              <w:rPr>
                <w:rFonts w:ascii="Times" w:hAnsi="Times"/>
              </w:rPr>
              <w:t xml:space="preserve">Strongly </w:t>
            </w:r>
          </w:p>
          <w:p w14:paraId="3612C8EA" w14:textId="77777777" w:rsidR="00F66F95" w:rsidRPr="00566526" w:rsidRDefault="00F66F95" w:rsidP="00060ECF">
            <w:pPr>
              <w:jc w:val="center"/>
              <w:rPr>
                <w:rFonts w:ascii="Times" w:hAnsi="Times"/>
              </w:rPr>
            </w:pPr>
            <w:r w:rsidRPr="00566526">
              <w:rPr>
                <w:rFonts w:ascii="Times" w:hAnsi="Times"/>
              </w:rPr>
              <w:t>disagree</w:t>
            </w:r>
          </w:p>
          <w:p w14:paraId="09B29818" w14:textId="77777777" w:rsidR="00F66F95" w:rsidRPr="00566526" w:rsidRDefault="00F66F95" w:rsidP="00060ECF">
            <w:pPr>
              <w:jc w:val="center"/>
              <w:rPr>
                <w:rFonts w:ascii="Times" w:hAnsi="Times"/>
              </w:rPr>
            </w:pPr>
          </w:p>
          <w:p w14:paraId="23819774" w14:textId="77777777" w:rsidR="00F66F95" w:rsidRPr="00566526" w:rsidRDefault="00F66F95" w:rsidP="00060ECF">
            <w:pPr>
              <w:jc w:val="center"/>
              <w:rPr>
                <w:rFonts w:ascii="Times" w:hAnsi="Times"/>
              </w:rPr>
            </w:pPr>
          </w:p>
        </w:tc>
      </w:tr>
    </w:tbl>
    <w:p w14:paraId="1EBE54C6" w14:textId="07A1F7FD" w:rsidR="00F66F95" w:rsidRPr="00F66F95" w:rsidRDefault="00F66F95" w:rsidP="00DE0B95">
      <w:pPr>
        <w:pStyle w:val="ListParagraph"/>
        <w:numPr>
          <w:ilvl w:val="0"/>
          <w:numId w:val="13"/>
        </w:numPr>
        <w:spacing w:before="100" w:beforeAutospacing="1" w:after="60"/>
        <w:rPr>
          <w:rFonts w:ascii="Times" w:hAnsi="Times" w:cs="Calibri"/>
        </w:rPr>
      </w:pPr>
      <w:r w:rsidRPr="00F66F95">
        <w:rPr>
          <w:rFonts w:ascii="Times" w:hAnsi="Times" w:cs="Calibri"/>
        </w:rPr>
        <w:t xml:space="preserve">Smaller circles </w:t>
      </w:r>
      <w:r w:rsidR="00E47F48">
        <w:rPr>
          <w:rFonts w:ascii="Times" w:hAnsi="Times" w:cs="Calibri"/>
        </w:rPr>
        <w:t>may or may not</w:t>
      </w:r>
      <w:r w:rsidRPr="00F66F95">
        <w:rPr>
          <w:rFonts w:ascii="Times" w:hAnsi="Times" w:cs="Calibri"/>
        </w:rPr>
        <w:t xml:space="preserve"> have bigger stream wing</w:t>
      </w:r>
      <w:r w:rsidR="00C0012B">
        <w:rPr>
          <w:rFonts w:ascii="Times" w:hAnsi="Times" w:cs="Calibri"/>
        </w:rPr>
        <w:t>s</w:t>
      </w:r>
      <w:r w:rsidRPr="00F66F95">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726329C7" w14:textId="77777777" w:rsidTr="00060ECF">
        <w:tc>
          <w:tcPr>
            <w:tcW w:w="1979" w:type="dxa"/>
          </w:tcPr>
          <w:p w14:paraId="06C702E1" w14:textId="77777777" w:rsidR="00F66F95" w:rsidRPr="00566526" w:rsidRDefault="00F66F95" w:rsidP="00060ECF">
            <w:pPr>
              <w:jc w:val="center"/>
              <w:rPr>
                <w:rFonts w:ascii="Times" w:hAnsi="Times"/>
              </w:rPr>
            </w:pPr>
            <w:r w:rsidRPr="00566526">
              <w:rPr>
                <w:rFonts w:ascii="Times" w:hAnsi="Times"/>
              </w:rPr>
              <w:t>Strongly</w:t>
            </w:r>
          </w:p>
          <w:p w14:paraId="1BC62824" w14:textId="77777777" w:rsidR="00F66F95" w:rsidRPr="00566526" w:rsidRDefault="00F66F95" w:rsidP="00060ECF">
            <w:pPr>
              <w:jc w:val="center"/>
              <w:rPr>
                <w:rFonts w:ascii="Times" w:hAnsi="Times"/>
              </w:rPr>
            </w:pPr>
            <w:r w:rsidRPr="00566526">
              <w:rPr>
                <w:rFonts w:ascii="Times" w:hAnsi="Times"/>
              </w:rPr>
              <w:t>agree</w:t>
            </w:r>
          </w:p>
          <w:p w14:paraId="1BFE9B9C" w14:textId="77777777" w:rsidR="00F66F95" w:rsidRPr="00566526" w:rsidRDefault="00F66F9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61664" behindDoc="0" locked="0" layoutInCell="1" allowOverlap="1" wp14:anchorId="6146A523" wp14:editId="43A82D41">
                      <wp:simplePos x="0" y="0"/>
                      <wp:positionH relativeFrom="column">
                        <wp:posOffset>403686</wp:posOffset>
                      </wp:positionH>
                      <wp:positionV relativeFrom="paragraph">
                        <wp:posOffset>96464</wp:posOffset>
                      </wp:positionV>
                      <wp:extent cx="5395615" cy="190389"/>
                      <wp:effectExtent l="0" t="0" r="14605" b="26035"/>
                      <wp:wrapNone/>
                      <wp:docPr id="257" name="Group 25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8" name="Rectangle 25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FAAB0F" id="Group 257" o:spid="_x0000_s1026" style="position:absolute;margin-left:31.8pt;margin-top:7.6pt;width:424.85pt;height:15pt;z-index:2517616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O5VYQnNAwAAuRgA&#13;&#10;AA4AAAAAAAAAAAAAAAAALgIAAGRycy9lMm9Eb2MueG1sUEsBAi0AFAAGAAgAAAAhABlOL2ziAAAA&#13;&#10;DQEAAA8AAAAAAAAAAAAAAAAAJwYAAGRycy9kb3ducmV2LnhtbFBLBQYAAAAABAAEAPMAAAA2BwAA&#13;&#10;AAA=&#13;&#10;">
                      <v:rect id="Rectangle 25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CUzygAAAOEAAAAPAAAAZHJzL2Rvd25yZXYueG1sRI9NSwNB&#13;&#10;DIbvgv9hiODNzlqw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J6YJTPKAAAA&#13;&#10;4QAAAA8AAAAAAAAAAAAAAAAABwIAAGRycy9kb3ducmV2LnhtbFBLBQYAAAAAAwADALcAAAD+AgAA&#13;&#10;AAA=&#13;&#10;" filled="f" strokecolor="black [3213]" strokeweight="1pt">
                        <v:shadow on="t" type="perspective" color="black" origin=",.5" offset=".63889mm,0" matrix="655f,,,655f"/>
                      </v:rect>
                      <v:rect id="Rectangle 25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ICo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PHUgKjKAAAA&#13;&#10;4QAAAA8AAAAAAAAAAAAAAAAABwIAAGRycy9kb3ducmV2LnhtbFBLBQYAAAAAAwADALcAAAD+AgAA&#13;&#10;AAA=&#13;&#10;" filled="f" strokecolor="black [3213]" strokeweight="1pt">
                        <v:shadow on="t" type="perspective" color="black" origin=",.5" offset=".63889mm,0" matrix="655f,,,655f"/>
                      </v:rect>
                      <v:rect id="Rectangle 26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" filled="f" strokecolor="black [3213]" strokeweight="1pt">
                        <v:shadow on="t" type="perspective" color="black" origin=",.5" offset=".63889mm,0" matrix="655f,,,655f"/>
                      </v:rect>
                      <v:rect id="Rectangle 26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kYT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" filled="f" strokecolor="black [3213]" strokeweight="1pt">
                        <v:shadow on="t" type="perspective" color="black" origin=",.5" offset=".63889mm,0" matrix="655f,,,655f"/>
                      </v:rect>
                      <v:rect id="Rectangle 26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Nhk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sxSuj+IbkMMLAAAA//8DAFBLAQItABQABgAIAAAAIQDb4fbL7gAAAIUBAAATAAAA&#13;&#10;AAAAAAAAAAAAAAAAAABbQ29udGVudF9UeXBlc10ueG1sUEsBAi0AFAAGAAgAAAAhAFr0LFu/AAAA&#13;&#10;FQEAAAsAAAAAAAAAAAAAAAAAHwEAAF9yZWxzLy5yZWxzUEsBAi0AFAAGAAgAAAAhADEc2G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1A481CC" w14:textId="77777777" w:rsidR="00F66F95" w:rsidRPr="00566526" w:rsidRDefault="00F66F95" w:rsidP="00060ECF">
            <w:pPr>
              <w:jc w:val="center"/>
              <w:rPr>
                <w:rFonts w:ascii="Times" w:hAnsi="Times"/>
              </w:rPr>
            </w:pPr>
            <w:r w:rsidRPr="00566526">
              <w:rPr>
                <w:rFonts w:ascii="Times" w:hAnsi="Times"/>
              </w:rPr>
              <w:t>Partially</w:t>
            </w:r>
          </w:p>
          <w:p w14:paraId="6F142594" w14:textId="77777777" w:rsidR="00F66F95" w:rsidRPr="00566526" w:rsidRDefault="00F66F95" w:rsidP="00060ECF">
            <w:pPr>
              <w:jc w:val="center"/>
              <w:rPr>
                <w:rFonts w:ascii="Times" w:hAnsi="Times"/>
              </w:rPr>
            </w:pPr>
            <w:r w:rsidRPr="00566526">
              <w:rPr>
                <w:rFonts w:ascii="Times" w:hAnsi="Times"/>
              </w:rPr>
              <w:t>agree</w:t>
            </w:r>
          </w:p>
        </w:tc>
        <w:tc>
          <w:tcPr>
            <w:tcW w:w="1980" w:type="dxa"/>
          </w:tcPr>
          <w:p w14:paraId="72F2A0FD" w14:textId="77777777" w:rsidR="00F66F95" w:rsidRPr="00566526" w:rsidRDefault="00F66F95" w:rsidP="00060ECF">
            <w:pPr>
              <w:jc w:val="center"/>
              <w:rPr>
                <w:rFonts w:ascii="Times" w:hAnsi="Times"/>
              </w:rPr>
            </w:pPr>
            <w:r w:rsidRPr="00566526">
              <w:rPr>
                <w:rFonts w:ascii="Times" w:hAnsi="Times"/>
              </w:rPr>
              <w:t>Neither agree nor disagree</w:t>
            </w:r>
          </w:p>
        </w:tc>
        <w:tc>
          <w:tcPr>
            <w:tcW w:w="1980" w:type="dxa"/>
          </w:tcPr>
          <w:p w14:paraId="6116FE6C" w14:textId="77777777" w:rsidR="00F66F95" w:rsidRPr="00566526" w:rsidRDefault="00F66F95" w:rsidP="00060ECF">
            <w:pPr>
              <w:jc w:val="center"/>
              <w:rPr>
                <w:rFonts w:ascii="Times" w:hAnsi="Times"/>
              </w:rPr>
            </w:pPr>
            <w:r w:rsidRPr="00566526">
              <w:rPr>
                <w:rFonts w:ascii="Times" w:hAnsi="Times"/>
              </w:rPr>
              <w:t xml:space="preserve">Partially </w:t>
            </w:r>
          </w:p>
          <w:p w14:paraId="4A2B6075" w14:textId="77777777" w:rsidR="00F66F95" w:rsidRPr="00566526" w:rsidRDefault="00F66F95" w:rsidP="00060ECF">
            <w:pPr>
              <w:jc w:val="center"/>
              <w:rPr>
                <w:rFonts w:ascii="Times" w:hAnsi="Times"/>
              </w:rPr>
            </w:pPr>
            <w:r w:rsidRPr="00566526">
              <w:rPr>
                <w:rFonts w:ascii="Times" w:hAnsi="Times"/>
              </w:rPr>
              <w:t>disagree</w:t>
            </w:r>
          </w:p>
        </w:tc>
        <w:tc>
          <w:tcPr>
            <w:tcW w:w="1980" w:type="dxa"/>
          </w:tcPr>
          <w:p w14:paraId="7D203F91" w14:textId="77777777" w:rsidR="00F66F95" w:rsidRPr="00566526" w:rsidRDefault="00F66F95" w:rsidP="00060ECF">
            <w:pPr>
              <w:jc w:val="center"/>
              <w:rPr>
                <w:rFonts w:ascii="Times" w:hAnsi="Times"/>
              </w:rPr>
            </w:pPr>
            <w:r w:rsidRPr="00566526">
              <w:rPr>
                <w:rFonts w:ascii="Times" w:hAnsi="Times"/>
              </w:rPr>
              <w:t xml:space="preserve">Strongly </w:t>
            </w:r>
          </w:p>
          <w:p w14:paraId="5933A06D" w14:textId="77777777" w:rsidR="00F66F95" w:rsidRPr="00566526" w:rsidRDefault="00F66F95" w:rsidP="00060ECF">
            <w:pPr>
              <w:jc w:val="center"/>
              <w:rPr>
                <w:rFonts w:ascii="Times" w:hAnsi="Times"/>
              </w:rPr>
            </w:pPr>
            <w:r w:rsidRPr="00566526">
              <w:rPr>
                <w:rFonts w:ascii="Times" w:hAnsi="Times"/>
              </w:rPr>
              <w:t>disagree</w:t>
            </w:r>
          </w:p>
          <w:p w14:paraId="2C9E4E17" w14:textId="77777777" w:rsidR="00F66F95" w:rsidRPr="00566526" w:rsidRDefault="00F66F95" w:rsidP="00060ECF">
            <w:pPr>
              <w:jc w:val="center"/>
              <w:rPr>
                <w:rFonts w:ascii="Times" w:hAnsi="Times"/>
              </w:rPr>
            </w:pPr>
          </w:p>
          <w:p w14:paraId="50268FB0" w14:textId="77777777" w:rsidR="00F66F95" w:rsidRPr="00566526" w:rsidRDefault="00F66F95" w:rsidP="00060ECF">
            <w:pPr>
              <w:jc w:val="center"/>
              <w:rPr>
                <w:rFonts w:ascii="Times" w:hAnsi="Times"/>
              </w:rPr>
            </w:pPr>
          </w:p>
        </w:tc>
      </w:tr>
    </w:tbl>
    <w:p w14:paraId="452251A1" w14:textId="50A2623B" w:rsidR="009F40C8" w:rsidRDefault="009F40C8" w:rsidP="00216B43">
      <w:pPr>
        <w:rPr>
          <w:b/>
          <w:bCs/>
        </w:rPr>
      </w:pPr>
    </w:p>
    <w:p w14:paraId="009F5BFC" w14:textId="466A94EB" w:rsidR="009F40C8" w:rsidRDefault="009F40C8" w:rsidP="00216B43">
      <w:pPr>
        <w:rPr>
          <w:b/>
          <w:bCs/>
        </w:rPr>
      </w:pPr>
    </w:p>
    <w:p w14:paraId="3045D247" w14:textId="2322CBD1" w:rsidR="00135CF3" w:rsidDel="00D77D11" w:rsidRDefault="00135CF3" w:rsidP="00216B43">
      <w:pPr>
        <w:rPr>
          <w:del w:id="808" w:author="Rashid Islam" w:date="2021-10-31T18:03:00Z"/>
          <w:b/>
          <w:bCs/>
        </w:rPr>
      </w:pPr>
    </w:p>
    <w:p w14:paraId="174DA4B2" w14:textId="0686DF8D" w:rsidR="00CD2691" w:rsidRPr="00315886" w:rsidDel="00D77D11" w:rsidRDefault="00CD2691" w:rsidP="00CD2691">
      <w:pPr>
        <w:spacing w:before="100" w:beforeAutospacing="1" w:after="100" w:afterAutospacing="1"/>
        <w:rPr>
          <w:del w:id="809" w:author="Rashid Islam" w:date="2021-10-31T18:03:00Z"/>
          <w:rFonts w:ascii="Times" w:hAnsi="Times" w:cs="Calibri"/>
          <w:b/>
          <w:bCs/>
        </w:rPr>
      </w:pPr>
      <w:del w:id="810" w:author="Rashid Islam" w:date="2021-10-31T18:03:00Z">
        <w:r w:rsidRPr="00315886" w:rsidDel="00D77D11">
          <w:rPr>
            <w:rFonts w:ascii="Times" w:hAnsi="Times" w:cs="Calibri"/>
            <w:b/>
            <w:bCs/>
          </w:rPr>
          <w:delText>1</w:delText>
        </w:r>
        <w:r w:rsidDel="00D77D11">
          <w:rPr>
            <w:rFonts w:ascii="Times" w:hAnsi="Times" w:cs="Calibri"/>
            <w:b/>
            <w:bCs/>
          </w:rPr>
          <w:delText>7</w:delText>
        </w:r>
        <w:r w:rsidRPr="00315886" w:rsidDel="00D77D11">
          <w:rPr>
            <w:rFonts w:ascii="Times" w:hAnsi="Times" w:cs="Calibri"/>
            <w:b/>
            <w:bCs/>
          </w:rPr>
          <w:delText xml:space="preserve">. Please provide any additional comments/suggestions you wish the researchers to inform regarding this section. </w:delText>
        </w:r>
      </w:del>
    </w:p>
    <w:p w14:paraId="18B3ECA6" w14:textId="10B3B138" w:rsidR="00CD2691" w:rsidDel="00D77D11" w:rsidRDefault="00CD2691" w:rsidP="00CD2691">
      <w:pPr>
        <w:spacing w:before="100" w:beforeAutospacing="1" w:after="100" w:afterAutospacing="1"/>
        <w:rPr>
          <w:del w:id="811" w:author="Rashid Islam" w:date="2021-10-31T18:03:00Z"/>
          <w:rFonts w:ascii="Calibri" w:hAnsi="Calibri" w:cs="Calibri"/>
        </w:rPr>
      </w:pPr>
      <w:del w:id="812" w:author="Rashid Islam" w:date="2021-10-31T18:03:00Z">
        <w:r w:rsidDel="00D77D11">
          <w:rPr>
            <w:rFonts w:ascii="Calibri" w:hAnsi="Calibri" w:cs="Calibri"/>
          </w:rPr>
          <w:delText>……………………………………….……………………………………….……………………………………….…………………………………</w:delText>
        </w:r>
      </w:del>
    </w:p>
    <w:p w14:paraId="498A67AF" w14:textId="68C9208C" w:rsidR="00CD2691" w:rsidRPr="00A06E78" w:rsidDel="00D77D11" w:rsidRDefault="00CD2691" w:rsidP="00CD2691">
      <w:pPr>
        <w:spacing w:before="100" w:beforeAutospacing="1" w:after="100" w:afterAutospacing="1"/>
        <w:rPr>
          <w:del w:id="813" w:author="Rashid Islam" w:date="2021-10-31T18:03:00Z"/>
        </w:rPr>
      </w:pPr>
      <w:del w:id="814" w:author="Rashid Islam" w:date="2021-10-31T18:03:00Z">
        <w:r w:rsidDel="00D77D11">
          <w:rPr>
            <w:rFonts w:ascii="Calibri" w:hAnsi="Calibri" w:cs="Calibri"/>
          </w:rPr>
          <w:delText>……………………………………….……………………………………….……………………………………….…………………………………</w:delText>
        </w:r>
      </w:del>
    </w:p>
    <w:p w14:paraId="5DB87412" w14:textId="1F3CFFA6" w:rsidR="00CD2691" w:rsidDel="00D77D11" w:rsidRDefault="00CD2691" w:rsidP="00CD2691">
      <w:pPr>
        <w:rPr>
          <w:del w:id="815" w:author="Rashid Islam" w:date="2021-10-31T18:03:00Z"/>
          <w:rFonts w:ascii="Calibri" w:hAnsi="Calibri" w:cs="Calibri"/>
        </w:rPr>
      </w:pPr>
      <w:del w:id="816" w:author="Rashid Islam" w:date="2021-10-31T18:03:00Z">
        <w:r w:rsidDel="00D77D11">
          <w:rPr>
            <w:rFonts w:ascii="Calibri" w:hAnsi="Calibri" w:cs="Calibri"/>
          </w:rPr>
          <w:delText>……………………………………….……………………………………….……………………………………….…………………………………</w:delText>
        </w:r>
      </w:del>
    </w:p>
    <w:p w14:paraId="0C0C6414" w14:textId="022848C4" w:rsidR="00135CF3" w:rsidDel="00D77D11" w:rsidRDefault="00135CF3" w:rsidP="00216B43">
      <w:pPr>
        <w:rPr>
          <w:del w:id="817" w:author="Rashid Islam" w:date="2021-10-31T18:03:00Z"/>
          <w:b/>
          <w:bCs/>
        </w:rPr>
      </w:pPr>
    </w:p>
    <w:p w14:paraId="7C9AFB66" w14:textId="60AB7ABA" w:rsidR="00135CF3" w:rsidRDefault="00135CF3" w:rsidP="00216B43">
      <w:pPr>
        <w:rPr>
          <w:b/>
          <w:bCs/>
        </w:rPr>
      </w:pPr>
    </w:p>
    <w:p w14:paraId="2D902962" w14:textId="282745B4" w:rsidR="00135CF3" w:rsidDel="00F516C5" w:rsidRDefault="00135CF3" w:rsidP="00216B43">
      <w:pPr>
        <w:rPr>
          <w:del w:id="818" w:author="Rashid Islam" w:date="2021-10-31T18:04:00Z"/>
          <w:b/>
          <w:bCs/>
        </w:rPr>
      </w:pPr>
    </w:p>
    <w:p w14:paraId="52B67B94" w14:textId="05A9DD0A" w:rsidR="00135CF3" w:rsidDel="00F516C5" w:rsidRDefault="00135CF3" w:rsidP="00216B43">
      <w:pPr>
        <w:rPr>
          <w:del w:id="819" w:author="Rashid Islam" w:date="2021-10-31T18:04:00Z"/>
          <w:b/>
          <w:bCs/>
        </w:rPr>
      </w:pPr>
    </w:p>
    <w:p w14:paraId="1C756205" w14:textId="60918985" w:rsidR="00135CF3" w:rsidDel="00F516C5" w:rsidRDefault="00135CF3" w:rsidP="00216B43">
      <w:pPr>
        <w:rPr>
          <w:del w:id="820" w:author="Rashid Islam" w:date="2021-10-31T18:04:00Z"/>
          <w:b/>
          <w:bCs/>
        </w:rPr>
      </w:pPr>
    </w:p>
    <w:p w14:paraId="1222B349" w14:textId="4A5598B2" w:rsidR="00135CF3" w:rsidDel="00F516C5" w:rsidRDefault="00135CF3" w:rsidP="00216B43">
      <w:pPr>
        <w:rPr>
          <w:del w:id="821" w:author="Rashid Islam" w:date="2021-10-31T18:04:00Z"/>
          <w:b/>
          <w:bCs/>
        </w:rPr>
      </w:pPr>
    </w:p>
    <w:p w14:paraId="5EEA9897" w14:textId="50CFB549" w:rsidR="00135CF3" w:rsidDel="00F516C5" w:rsidRDefault="00135CF3" w:rsidP="00216B43">
      <w:pPr>
        <w:rPr>
          <w:del w:id="822" w:author="Rashid Islam" w:date="2021-10-31T18:04:00Z"/>
          <w:b/>
          <w:bCs/>
        </w:rPr>
      </w:pPr>
    </w:p>
    <w:p w14:paraId="5D1FB65C" w14:textId="4B6A9C71" w:rsidR="00135CF3" w:rsidDel="00F516C5" w:rsidRDefault="00135CF3" w:rsidP="00216B43">
      <w:pPr>
        <w:rPr>
          <w:del w:id="823" w:author="Rashid Islam" w:date="2021-10-31T18:04:00Z"/>
          <w:b/>
          <w:bCs/>
        </w:rPr>
      </w:pPr>
    </w:p>
    <w:p w14:paraId="398D5543" w14:textId="54007C9B" w:rsidR="00135CF3" w:rsidDel="00F516C5" w:rsidRDefault="00135CF3" w:rsidP="00216B43">
      <w:pPr>
        <w:rPr>
          <w:del w:id="824" w:author="Rashid Islam" w:date="2021-10-31T18:04:00Z"/>
          <w:b/>
          <w:bCs/>
        </w:rPr>
      </w:pPr>
    </w:p>
    <w:p w14:paraId="4A3A6FCA" w14:textId="31B9332E" w:rsidR="00135CF3" w:rsidDel="00F516C5" w:rsidRDefault="00135CF3" w:rsidP="00216B43">
      <w:pPr>
        <w:rPr>
          <w:del w:id="825" w:author="Rashid Islam" w:date="2021-10-31T18:04:00Z"/>
          <w:b/>
          <w:bCs/>
        </w:rPr>
      </w:pPr>
    </w:p>
    <w:p w14:paraId="1D058831" w14:textId="28ED42A1" w:rsidR="00135CF3" w:rsidDel="00F516C5" w:rsidRDefault="00135CF3" w:rsidP="00216B43">
      <w:pPr>
        <w:rPr>
          <w:del w:id="826" w:author="Rashid Islam" w:date="2021-10-31T18:04:00Z"/>
          <w:b/>
          <w:bCs/>
        </w:rPr>
      </w:pPr>
    </w:p>
    <w:p w14:paraId="44959BE0" w14:textId="3121E8F0" w:rsidR="00135CF3" w:rsidDel="00F516C5" w:rsidRDefault="00135CF3" w:rsidP="00216B43">
      <w:pPr>
        <w:rPr>
          <w:del w:id="827" w:author="Rashid Islam" w:date="2021-10-31T18:04:00Z"/>
          <w:b/>
          <w:bCs/>
        </w:rPr>
      </w:pPr>
    </w:p>
    <w:p w14:paraId="5046A6D3" w14:textId="7CF21FD7" w:rsidR="00135CF3" w:rsidDel="00F516C5" w:rsidRDefault="00135CF3" w:rsidP="00216B43">
      <w:pPr>
        <w:rPr>
          <w:del w:id="828" w:author="Rashid Islam" w:date="2021-10-31T18:04:00Z"/>
          <w:b/>
          <w:bCs/>
        </w:rPr>
      </w:pPr>
    </w:p>
    <w:p w14:paraId="1FC14E91" w14:textId="6FBC8772" w:rsidR="00135CF3" w:rsidDel="00F516C5" w:rsidRDefault="00135CF3" w:rsidP="00216B43">
      <w:pPr>
        <w:rPr>
          <w:del w:id="829" w:author="Rashid Islam" w:date="2021-10-31T18:04:00Z"/>
          <w:b/>
          <w:bCs/>
        </w:rPr>
      </w:pPr>
    </w:p>
    <w:p w14:paraId="6C0549AA" w14:textId="21E7E171" w:rsidR="00135CF3" w:rsidRDefault="00135CF3" w:rsidP="00216B43">
      <w:pPr>
        <w:rPr>
          <w:b/>
          <w:bCs/>
        </w:rPr>
      </w:pPr>
    </w:p>
    <w:p w14:paraId="57C06811" w14:textId="0B6540FA" w:rsidR="00135CF3" w:rsidRDefault="00135CF3" w:rsidP="00216B43">
      <w:pPr>
        <w:rPr>
          <w:b/>
          <w:bCs/>
        </w:rPr>
      </w:pPr>
    </w:p>
    <w:p w14:paraId="467A6068" w14:textId="5FD1485A" w:rsidR="00135CF3" w:rsidRDefault="00135CF3" w:rsidP="00216B43">
      <w:pPr>
        <w:rPr>
          <w:b/>
          <w:bCs/>
        </w:rPr>
      </w:pPr>
    </w:p>
    <w:p w14:paraId="7AD184FA" w14:textId="77777777" w:rsidR="00135CF3" w:rsidRDefault="00135CF3" w:rsidP="00216B43">
      <w:pPr>
        <w:rPr>
          <w:b/>
          <w:bCs/>
        </w:rPr>
      </w:pPr>
    </w:p>
    <w:p w14:paraId="6B3ED196" w14:textId="5E7C494A" w:rsidR="00135CF3" w:rsidRDefault="00135CF3" w:rsidP="00216B43">
      <w:pPr>
        <w:rPr>
          <w:b/>
          <w:bCs/>
          <w:u w:val="single"/>
        </w:rPr>
      </w:pPr>
      <w:del w:id="830" w:author="Rashid Islam" w:date="2021-10-31T18:03:00Z">
        <w:r w:rsidRPr="00271EF0" w:rsidDel="00D77D11">
          <w:rPr>
            <w:rFonts w:ascii="Times" w:hAnsi="Times"/>
            <w:noProof/>
          </w:rPr>
          <mc:AlternateContent>
            <mc:Choice Requires="wps">
              <w:drawing>
                <wp:anchor distT="0" distB="0" distL="114300" distR="114300" simplePos="0" relativeHeight="251800576" behindDoc="0" locked="0" layoutInCell="1" allowOverlap="1" wp14:anchorId="25161177" wp14:editId="25DCECB5">
                  <wp:simplePos x="0" y="0"/>
                  <wp:positionH relativeFrom="column">
                    <wp:posOffset>-97155</wp:posOffset>
                  </wp:positionH>
                  <wp:positionV relativeFrom="paragraph">
                    <wp:posOffset>-574040</wp:posOffset>
                  </wp:positionV>
                  <wp:extent cx="2602523" cy="271306"/>
                  <wp:effectExtent l="0" t="0" r="1270" b="0"/>
                  <wp:wrapNone/>
                  <wp:docPr id="244" name="Text Box 24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1177" id="Text Box 244" o:spid="_x0000_s1046" type="#_x0000_t202" style="position:absolute;margin-left:-7.65pt;margin-top:-45.2pt;width:204.9pt;height:21.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" fillcolor="white [3201]" stroked="f" strokeweight=".5pt">
                  <v:textbo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Pr="00135CF3">
        <w:rPr>
          <w:b/>
          <w:bCs/>
          <w:u w:val="single"/>
        </w:rPr>
        <w:t>Parallel Coordinates</w:t>
      </w:r>
    </w:p>
    <w:p w14:paraId="3A50BCD4" w14:textId="4668EAC8" w:rsidR="00135CF3" w:rsidRDefault="00135CF3" w:rsidP="00216B43">
      <w:pPr>
        <w:rPr>
          <w:b/>
          <w:bCs/>
          <w:u w:val="single"/>
        </w:rPr>
      </w:pPr>
    </w:p>
    <w:p w14:paraId="0C69F2D9" w14:textId="567F19CC" w:rsidR="00135CF3" w:rsidRDefault="00A31ED7" w:rsidP="00216B43">
      <w:pPr>
        <w:rPr>
          <w:b/>
          <w:bCs/>
          <w:u w:val="single"/>
        </w:rPr>
      </w:pPr>
      <w:r>
        <w:rPr>
          <w:rFonts w:ascii="Times" w:hAnsi="Times"/>
          <w:noProof/>
          <w:color w:val="000000" w:themeColor="text1"/>
        </w:rPr>
        <w:lastRenderedPageBreak/>
        <w:drawing>
          <wp:inline distT="0" distB="0" distL="0" distR="0" wp14:anchorId="7299767D" wp14:editId="2771AA48">
            <wp:extent cx="5731510" cy="5088890"/>
            <wp:effectExtent l="0" t="0" r="0" b="381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r w:rsidR="00135CF3">
        <w:rPr>
          <w:b/>
          <w:bCs/>
          <w:u w:val="single"/>
        </w:rPr>
        <w:br/>
      </w:r>
    </w:p>
    <w:p w14:paraId="37BD7328" w14:textId="306EA6E7" w:rsidR="00135CF3" w:rsidRPr="003771DD" w:rsidRDefault="00135CF3" w:rsidP="00135CF3">
      <w:pPr>
        <w:jc w:val="center"/>
      </w:pPr>
      <w:r w:rsidRPr="003771DD">
        <w:t>Figure-7: Parallel Coordinate Chart</w:t>
      </w:r>
    </w:p>
    <w:p w14:paraId="382E9599" w14:textId="6E2DD89C" w:rsidR="00135CF3" w:rsidRDefault="00135CF3" w:rsidP="00216B43">
      <w:pPr>
        <w:rPr>
          <w:b/>
          <w:bCs/>
          <w:u w:val="single"/>
        </w:rPr>
      </w:pPr>
    </w:p>
    <w:p w14:paraId="6FDBC431" w14:textId="5D027ED0" w:rsidR="00135CF3" w:rsidRDefault="00135CF3" w:rsidP="00216B43">
      <w:pPr>
        <w:rPr>
          <w:b/>
          <w:bCs/>
          <w:u w:val="single"/>
        </w:rPr>
      </w:pPr>
    </w:p>
    <w:p w14:paraId="3C074D83" w14:textId="7F3562F8" w:rsidR="000562E9" w:rsidRPr="000562E9" w:rsidRDefault="00135CF3" w:rsidP="00216B43">
      <w:pPr>
        <w:rPr>
          <w:b/>
          <w:bCs/>
        </w:rPr>
      </w:pPr>
      <w:r w:rsidRPr="00DA47F4">
        <w:rPr>
          <w:b/>
          <w:bCs/>
        </w:rPr>
        <w:t>Description:</w:t>
      </w:r>
      <w:r w:rsidR="00A31ED7">
        <w:rPr>
          <w:b/>
          <w:bCs/>
        </w:rPr>
        <w:t xml:space="preserve"> </w:t>
      </w:r>
      <w:r w:rsidR="00AF4058" w:rsidRPr="00E02A04">
        <w:rPr>
          <w:rFonts w:ascii="Times" w:hAnsi="Times" w:cs="Arial"/>
          <w:color w:val="202124"/>
          <w:shd w:val="clear" w:color="auto" w:fill="FFFFFF"/>
        </w:rPr>
        <w:t>Parallel plot</w:t>
      </w:r>
      <w:r w:rsidR="00AF4058">
        <w:rPr>
          <w:rFonts w:ascii="Times" w:hAnsi="Times" w:cs="Arial"/>
          <w:color w:val="202124"/>
          <w:shd w:val="clear" w:color="auto" w:fill="FFFFFF"/>
        </w:rPr>
        <w:t>s</w:t>
      </w:r>
      <w:r w:rsidR="00AF4058" w:rsidRPr="00E02A04">
        <w:rPr>
          <w:rFonts w:ascii="Times" w:hAnsi="Times" w:cs="Arial"/>
          <w:color w:val="202124"/>
          <w:shd w:val="clear" w:color="auto" w:fill="FFFFFF"/>
        </w:rPr>
        <w:t xml:space="preserve"> or parallel coordinates plot</w:t>
      </w:r>
      <w:r w:rsidR="00AF4058">
        <w:rPr>
          <w:rFonts w:ascii="Times" w:hAnsi="Times" w:cs="Arial"/>
          <w:color w:val="202124"/>
          <w:shd w:val="clear" w:color="auto" w:fill="FFFFFF"/>
        </w:rPr>
        <w:t>s</w:t>
      </w:r>
      <w:r w:rsidR="00AF4058" w:rsidRPr="00E02A04">
        <w:rPr>
          <w:rFonts w:ascii="Times" w:hAnsi="Times" w:cs="Arial"/>
          <w:color w:val="202124"/>
          <w:shd w:val="clear" w:color="auto" w:fill="FFFFFF"/>
        </w:rPr>
        <w:t> allows</w:t>
      </w:r>
      <w:r w:rsidR="00AF4058">
        <w:rPr>
          <w:rFonts w:ascii="Times" w:hAnsi="Times" w:cs="Arial"/>
          <w:color w:val="202124"/>
          <w:shd w:val="clear" w:color="auto" w:fill="FFFFFF"/>
        </w:rPr>
        <w:t xml:space="preserve"> one</w:t>
      </w:r>
      <w:r w:rsidR="00AF4058" w:rsidRPr="00E02A04">
        <w:rPr>
          <w:rFonts w:ascii="Times" w:hAnsi="Times" w:cs="Arial"/>
          <w:color w:val="202124"/>
          <w:shd w:val="clear" w:color="auto" w:fill="FFFFFF"/>
        </w:rPr>
        <w:t xml:space="preserve"> to compare the feature</w:t>
      </w:r>
      <w:r w:rsidR="00AF4058">
        <w:rPr>
          <w:rFonts w:ascii="Times" w:hAnsi="Times" w:cs="Arial"/>
          <w:color w:val="202124"/>
          <w:shd w:val="clear" w:color="auto" w:fill="FFFFFF"/>
        </w:rPr>
        <w:t>s</w:t>
      </w:r>
      <w:r w:rsidR="00AF4058" w:rsidRPr="00E02A04">
        <w:rPr>
          <w:rFonts w:ascii="Times" w:hAnsi="Times" w:cs="Arial"/>
          <w:color w:val="202124"/>
          <w:shd w:val="clear" w:color="auto" w:fill="FFFFFF"/>
        </w:rPr>
        <w:t xml:space="preserve"> of several individual observations (series) on a set of numeric variables.</w:t>
      </w:r>
      <w:r w:rsidR="00AF4058">
        <w:rPr>
          <w:rFonts w:ascii="Times" w:hAnsi="Times" w:cs="Arial"/>
          <w:color w:val="202124"/>
          <w:shd w:val="clear" w:color="auto" w:fill="FFFFFF"/>
        </w:rPr>
        <w:t xml:space="preserve"> </w:t>
      </w:r>
      <w:r w:rsidR="00AF4058" w:rsidRPr="00E02A04">
        <w:rPr>
          <w:rFonts w:ascii="Times" w:hAnsi="Times" w:cs="Arial"/>
          <w:color w:val="202124"/>
          <w:shd w:val="clear" w:color="auto" w:fill="FFFFFF"/>
        </w:rPr>
        <w:t xml:space="preserve">Each </w:t>
      </w:r>
      <w:r w:rsidR="00AF4058">
        <w:rPr>
          <w:rFonts w:ascii="Times" w:hAnsi="Times" w:cs="Arial"/>
          <w:color w:val="202124"/>
          <w:shd w:val="clear" w:color="auto" w:fill="FFFFFF"/>
        </w:rPr>
        <w:t>horizontal</w:t>
      </w:r>
      <w:r w:rsidR="00AF4058" w:rsidRPr="00E02A04">
        <w:rPr>
          <w:rFonts w:ascii="Times" w:hAnsi="Times" w:cs="Arial"/>
          <w:color w:val="202124"/>
          <w:shd w:val="clear" w:color="auto" w:fill="FFFFFF"/>
        </w:rPr>
        <w:t xml:space="preserve"> </w:t>
      </w:r>
      <w:r w:rsidR="00AF4058">
        <w:rPr>
          <w:rFonts w:ascii="Times" w:hAnsi="Times" w:cs="Arial"/>
          <w:color w:val="202124"/>
          <w:shd w:val="clear" w:color="auto" w:fill="FFFFFF"/>
        </w:rPr>
        <w:t xml:space="preserve">axis </w:t>
      </w:r>
      <w:r w:rsidR="00AF4058" w:rsidRPr="00E02A04">
        <w:rPr>
          <w:rFonts w:ascii="Times" w:hAnsi="Times" w:cs="Arial"/>
          <w:color w:val="202124"/>
          <w:shd w:val="clear" w:color="auto" w:fill="FFFFFF"/>
        </w:rPr>
        <w:t>represents a variable and often has its own scale</w:t>
      </w:r>
      <w:r w:rsidR="00AF4058">
        <w:rPr>
          <w:rFonts w:ascii="Times" w:hAnsi="Times" w:cs="Arial"/>
          <w:color w:val="202124"/>
          <w:shd w:val="clear" w:color="auto" w:fill="FFFFFF"/>
        </w:rPr>
        <w:t xml:space="preserve"> and t</w:t>
      </w:r>
      <w:r w:rsidR="00AF4058" w:rsidRPr="00E02A04">
        <w:rPr>
          <w:rFonts w:ascii="Times" w:hAnsi="Times" w:cs="Arial"/>
          <w:color w:val="202124"/>
          <w:shd w:val="clear" w:color="auto" w:fill="FFFFFF"/>
        </w:rPr>
        <w:t>he units can even be different</w:t>
      </w:r>
      <w:r w:rsidR="00AF4058">
        <w:rPr>
          <w:rFonts w:ascii="Times" w:hAnsi="Times" w:cs="Arial"/>
          <w:color w:val="202124"/>
          <w:shd w:val="clear" w:color="auto" w:fill="FFFFFF"/>
        </w:rPr>
        <w:t>, that is the strength of this special kind of plots.</w:t>
      </w:r>
    </w:p>
    <w:p w14:paraId="018925C5" w14:textId="632ED3D7" w:rsidR="00135CF3" w:rsidRDefault="00135CF3" w:rsidP="00216B43">
      <w:pPr>
        <w:rPr>
          <w:b/>
          <w:bCs/>
          <w:u w:val="single"/>
        </w:rPr>
      </w:pPr>
    </w:p>
    <w:p w14:paraId="3D071ADC" w14:textId="3E5C1051" w:rsidR="00DA47F4" w:rsidRPr="00FF6D67" w:rsidRDefault="00DA47F4" w:rsidP="00DA47F4">
      <w:pPr>
        <w:pStyle w:val="NormalWeb"/>
        <w:rPr>
          <w:rFonts w:ascii="Times New Roman" w:eastAsia="Times New Roman" w:hAnsi="Times New Roman"/>
          <w:b/>
          <w:bCs/>
          <w:sz w:val="24"/>
          <w:lang w:eastAsia="en-GB"/>
        </w:rPr>
      </w:pPr>
      <w:r>
        <w:rPr>
          <w:b/>
          <w:bCs/>
          <w:lang w:val="en-US"/>
        </w:rPr>
        <w:t>1</w:t>
      </w:r>
      <w:r w:rsidR="00CD2691">
        <w:rPr>
          <w:b/>
          <w:bCs/>
          <w:lang w:val="en-US"/>
        </w:rPr>
        <w:t>8</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549E51B2" w14:textId="3DF8066C" w:rsidR="00DA47F4" w:rsidRPr="00566526" w:rsidRDefault="00DA47F4" w:rsidP="00DA47F4">
      <w:pPr>
        <w:pStyle w:val="ListParagraph"/>
        <w:numPr>
          <w:ilvl w:val="0"/>
          <w:numId w:val="15"/>
        </w:numPr>
        <w:spacing w:before="100" w:beforeAutospacing="1" w:after="60"/>
        <w:rPr>
          <w:rFonts w:ascii="Times" w:hAnsi="Times" w:cs="Calibri"/>
          <w:sz w:val="24"/>
        </w:rPr>
      </w:pPr>
      <w:r>
        <w:rPr>
          <w:rFonts w:ascii="Times" w:hAnsi="Times" w:cs="Calibri"/>
          <w:sz w:val="24"/>
        </w:rPr>
        <w:t xml:space="preserve">India </w:t>
      </w:r>
      <w:r w:rsidR="00315886">
        <w:rPr>
          <w:rFonts w:ascii="Times" w:hAnsi="Times" w:cs="Calibri"/>
          <w:sz w:val="24"/>
        </w:rPr>
        <w:t>has lower uncertainties compared to other countries</w:t>
      </w:r>
      <w:r>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DA47F4" w:rsidRPr="00566526" w14:paraId="0A835058" w14:textId="77777777" w:rsidTr="006779F8">
        <w:tc>
          <w:tcPr>
            <w:tcW w:w="1979" w:type="dxa"/>
          </w:tcPr>
          <w:p w14:paraId="58B10975" w14:textId="77777777" w:rsidR="00DA47F4" w:rsidRPr="00566526" w:rsidRDefault="00DA47F4" w:rsidP="006779F8">
            <w:pPr>
              <w:jc w:val="center"/>
              <w:rPr>
                <w:rFonts w:ascii="Times" w:hAnsi="Times"/>
              </w:rPr>
            </w:pPr>
            <w:r w:rsidRPr="00566526">
              <w:rPr>
                <w:rFonts w:ascii="Times" w:hAnsi="Times"/>
              </w:rPr>
              <w:t>Strongly</w:t>
            </w:r>
          </w:p>
          <w:p w14:paraId="1AC4A7A5" w14:textId="77777777" w:rsidR="00DA47F4" w:rsidRPr="00566526" w:rsidRDefault="00DA47F4" w:rsidP="006779F8">
            <w:pPr>
              <w:jc w:val="center"/>
              <w:rPr>
                <w:rFonts w:ascii="Times" w:hAnsi="Times"/>
              </w:rPr>
            </w:pPr>
            <w:r w:rsidRPr="00566526">
              <w:rPr>
                <w:rFonts w:ascii="Times" w:hAnsi="Times"/>
              </w:rPr>
              <w:t>agree</w:t>
            </w:r>
          </w:p>
          <w:p w14:paraId="05602C21" w14:textId="77777777" w:rsidR="00DA47F4" w:rsidRPr="00566526" w:rsidRDefault="00DA47F4" w:rsidP="006779F8">
            <w:pPr>
              <w:jc w:val="center"/>
              <w:rPr>
                <w:rFonts w:ascii="Times" w:hAnsi="Times"/>
              </w:rPr>
            </w:pPr>
            <w:r w:rsidRPr="00566526">
              <w:rPr>
                <w:rFonts w:ascii="Times" w:hAnsi="Times"/>
                <w:noProof/>
              </w:rPr>
              <mc:AlternateContent>
                <mc:Choice Requires="wpg">
                  <w:drawing>
                    <wp:anchor distT="0" distB="0" distL="114300" distR="114300" simplePos="0" relativeHeight="251802624" behindDoc="0" locked="0" layoutInCell="1" allowOverlap="1" wp14:anchorId="10C90EA1" wp14:editId="4E9E4D6B">
                      <wp:simplePos x="0" y="0"/>
                      <wp:positionH relativeFrom="column">
                        <wp:posOffset>403686</wp:posOffset>
                      </wp:positionH>
                      <wp:positionV relativeFrom="paragraph">
                        <wp:posOffset>96464</wp:posOffset>
                      </wp:positionV>
                      <wp:extent cx="5395615" cy="190389"/>
                      <wp:effectExtent l="0" t="0" r="14605" b="26035"/>
                      <wp:wrapNone/>
                      <wp:docPr id="279" name="Group 27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80" name="Rectangle 2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1BD82A" id="Group 279" o:spid="_x0000_s1026" style="position:absolute;margin-left:31.8pt;margin-top:7.6pt;width:424.85pt;height:15pt;z-index:2518026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4ww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tA6+MMDAAC5GAAADgAAAAAAAAAA&#13;&#10;AAAAAAAuAgAAZHJzL2Uyb0RvYy54bWxQSwECLQAUAAYACAAAACEAGU4vbOIAAAANAQAADwAAAAAA&#13;&#10;AAAAAAAAAAAdBgAAZHJzL2Rvd25yZXYueG1sUEsFBgAAAAAEAAQA8wAAACwHAAAAAA==&#13;&#10;">
                      <v:rect id="Rectangle 2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" filled="f" strokecolor="black [3213]" strokeweight="1pt">
                        <v:shadow on="t" type="perspective" color="black" origin=",.5" offset=".63889mm,0" matrix="655f,,,655f"/>
                      </v:rect>
                      <v:rect id="Rectangle 2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" filled="f" strokecolor="black [3213]" strokeweight="1pt">
                        <v:shadow on="t" type="perspective" color="black" origin=",.5" offset=".63889mm,0" matrix="655f,,,655f"/>
                      </v:rect>
                      <v:rect id="Rectangle 2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" filled="f" strokecolor="black [3213]" strokeweight="1pt">
                        <v:shadow on="t" type="perspective" color="black" origin=",.5" offset=".63889mm,0" matrix="655f,,,655f"/>
                      </v:rect>
                      <v:rect id="Rectangle 2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JsF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7lybBckAAADh&#13;&#10;AAAADwAAAAAAAAAAAAAAAAAHAgAAZHJzL2Rvd25yZXYueG1sUEsFBgAAAAADAAMAtwAAAP0CAAAA&#13;&#10;AA==&#13;&#10;" filled="f" strokecolor="black [3213]" strokeweight="1pt">
                        <v:shadow on="t" type="perspective" color="black" origin=",.5" offset=".63889mm,0" matrix="655f,,,655f"/>
                      </v:rect>
                      <v:rect id="Rectangle 2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QNx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YbUDc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5899087" w14:textId="77777777" w:rsidR="00DA47F4" w:rsidRPr="00566526" w:rsidRDefault="00DA47F4" w:rsidP="006779F8">
            <w:pPr>
              <w:jc w:val="center"/>
              <w:rPr>
                <w:rFonts w:ascii="Times" w:hAnsi="Times"/>
              </w:rPr>
            </w:pPr>
            <w:r w:rsidRPr="00566526">
              <w:rPr>
                <w:rFonts w:ascii="Times" w:hAnsi="Times"/>
              </w:rPr>
              <w:t>Partially</w:t>
            </w:r>
          </w:p>
          <w:p w14:paraId="197A8122" w14:textId="77777777" w:rsidR="00DA47F4" w:rsidRPr="00566526" w:rsidRDefault="00DA47F4" w:rsidP="006779F8">
            <w:pPr>
              <w:jc w:val="center"/>
              <w:rPr>
                <w:rFonts w:ascii="Times" w:hAnsi="Times"/>
              </w:rPr>
            </w:pPr>
            <w:r w:rsidRPr="00566526">
              <w:rPr>
                <w:rFonts w:ascii="Times" w:hAnsi="Times"/>
              </w:rPr>
              <w:t>agree</w:t>
            </w:r>
          </w:p>
        </w:tc>
        <w:tc>
          <w:tcPr>
            <w:tcW w:w="1980" w:type="dxa"/>
          </w:tcPr>
          <w:p w14:paraId="0BB8B305" w14:textId="77777777" w:rsidR="00DA47F4" w:rsidRPr="00566526" w:rsidRDefault="00DA47F4" w:rsidP="006779F8">
            <w:pPr>
              <w:jc w:val="center"/>
              <w:rPr>
                <w:rFonts w:ascii="Times" w:hAnsi="Times"/>
              </w:rPr>
            </w:pPr>
            <w:r w:rsidRPr="00566526">
              <w:rPr>
                <w:rFonts w:ascii="Times" w:hAnsi="Times"/>
              </w:rPr>
              <w:t>Neither agree nor disagree</w:t>
            </w:r>
          </w:p>
        </w:tc>
        <w:tc>
          <w:tcPr>
            <w:tcW w:w="1980" w:type="dxa"/>
          </w:tcPr>
          <w:p w14:paraId="47B88D19" w14:textId="77777777" w:rsidR="00DA47F4" w:rsidRPr="00566526" w:rsidRDefault="00DA47F4" w:rsidP="006779F8">
            <w:pPr>
              <w:jc w:val="center"/>
              <w:rPr>
                <w:rFonts w:ascii="Times" w:hAnsi="Times"/>
              </w:rPr>
            </w:pPr>
            <w:r w:rsidRPr="00566526">
              <w:rPr>
                <w:rFonts w:ascii="Times" w:hAnsi="Times"/>
              </w:rPr>
              <w:t xml:space="preserve">Partially </w:t>
            </w:r>
          </w:p>
          <w:p w14:paraId="0E09E076" w14:textId="77777777" w:rsidR="00DA47F4" w:rsidRPr="00566526" w:rsidRDefault="00DA47F4" w:rsidP="006779F8">
            <w:pPr>
              <w:jc w:val="center"/>
              <w:rPr>
                <w:rFonts w:ascii="Times" w:hAnsi="Times"/>
              </w:rPr>
            </w:pPr>
            <w:r w:rsidRPr="00566526">
              <w:rPr>
                <w:rFonts w:ascii="Times" w:hAnsi="Times"/>
              </w:rPr>
              <w:t>disagree</w:t>
            </w:r>
          </w:p>
        </w:tc>
        <w:tc>
          <w:tcPr>
            <w:tcW w:w="1980" w:type="dxa"/>
          </w:tcPr>
          <w:p w14:paraId="2BF4C352" w14:textId="77777777" w:rsidR="00DA47F4" w:rsidRPr="00566526" w:rsidRDefault="00DA47F4" w:rsidP="006779F8">
            <w:pPr>
              <w:jc w:val="center"/>
              <w:rPr>
                <w:rFonts w:ascii="Times" w:hAnsi="Times"/>
              </w:rPr>
            </w:pPr>
            <w:r w:rsidRPr="00566526">
              <w:rPr>
                <w:rFonts w:ascii="Times" w:hAnsi="Times"/>
              </w:rPr>
              <w:t xml:space="preserve">Strongly </w:t>
            </w:r>
          </w:p>
          <w:p w14:paraId="67F5D9F5" w14:textId="77777777" w:rsidR="00DA47F4" w:rsidRPr="00566526" w:rsidRDefault="00DA47F4" w:rsidP="006779F8">
            <w:pPr>
              <w:jc w:val="center"/>
              <w:rPr>
                <w:rFonts w:ascii="Times" w:hAnsi="Times"/>
              </w:rPr>
            </w:pPr>
            <w:r w:rsidRPr="00566526">
              <w:rPr>
                <w:rFonts w:ascii="Times" w:hAnsi="Times"/>
              </w:rPr>
              <w:t>disagree</w:t>
            </w:r>
          </w:p>
          <w:p w14:paraId="5DB77C8B" w14:textId="77777777" w:rsidR="00DA47F4" w:rsidRPr="00566526" w:rsidRDefault="00DA47F4" w:rsidP="006779F8">
            <w:pPr>
              <w:jc w:val="center"/>
              <w:rPr>
                <w:rFonts w:ascii="Times" w:hAnsi="Times"/>
              </w:rPr>
            </w:pPr>
          </w:p>
          <w:p w14:paraId="6331D9F4" w14:textId="77777777" w:rsidR="00DA47F4" w:rsidRPr="00566526" w:rsidRDefault="00DA47F4" w:rsidP="006779F8">
            <w:pPr>
              <w:jc w:val="center"/>
              <w:rPr>
                <w:rFonts w:ascii="Times" w:hAnsi="Times"/>
              </w:rPr>
            </w:pPr>
          </w:p>
        </w:tc>
      </w:tr>
    </w:tbl>
    <w:p w14:paraId="283DA267" w14:textId="6A25D52C" w:rsidR="00315886" w:rsidRPr="00A56F97" w:rsidRDefault="00A56F97" w:rsidP="00A56F97">
      <w:pPr>
        <w:pStyle w:val="ListParagraph"/>
        <w:numPr>
          <w:ilvl w:val="0"/>
          <w:numId w:val="15"/>
        </w:numPr>
        <w:rPr>
          <w:rFonts w:ascii="Times New Roman" w:hAnsi="Times New Roman"/>
          <w:b/>
          <w:bCs/>
          <w:u w:val="single"/>
        </w:rPr>
      </w:pPr>
      <w:del w:id="831" w:author="Rashid Islam" w:date="2021-10-31T18:03:00Z">
        <w:r w:rsidRPr="00271EF0" w:rsidDel="00D77D11">
          <w:rPr>
            <w:noProof/>
          </w:rPr>
          <mc:AlternateContent>
            <mc:Choice Requires="wps">
              <w:drawing>
                <wp:anchor distT="0" distB="0" distL="114300" distR="114300" simplePos="0" relativeHeight="251808768" behindDoc="0" locked="0" layoutInCell="1" allowOverlap="1" wp14:anchorId="576ECFF8" wp14:editId="2A0CE3BB">
                  <wp:simplePos x="0" y="0"/>
                  <wp:positionH relativeFrom="column">
                    <wp:posOffset>-97155</wp:posOffset>
                  </wp:positionH>
                  <wp:positionV relativeFrom="paragraph">
                    <wp:posOffset>-574040</wp:posOffset>
                  </wp:positionV>
                  <wp:extent cx="2602523" cy="271306"/>
                  <wp:effectExtent l="0" t="0" r="1270" b="0"/>
                  <wp:wrapNone/>
                  <wp:docPr id="303" name="Text Box 30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ECFF8" id="Text Box 303" o:spid="_x0000_s1047" type="#_x0000_t202" style="position:absolute;left:0;text-align:left;margin-left:-7.65pt;margin-top:-45.2pt;width:204.9pt;height:21.3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" fillcolor="white [3201]" stroked="f" strokeweight=".5pt">
                  <v:textbo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Pr="00A56F97">
        <w:rPr>
          <w:rFonts w:ascii="Times" w:hAnsi="Times" w:cs="Calibri"/>
        </w:rPr>
        <w:t xml:space="preserve">No countries have </w:t>
      </w:r>
      <w:r w:rsidR="00315886" w:rsidRPr="00A56F97">
        <w:rPr>
          <w:rFonts w:ascii="Times" w:hAnsi="Times" w:cs="Calibri"/>
        </w:rPr>
        <w:t>ICU patien</w:t>
      </w:r>
      <w:r w:rsidRPr="00A56F97">
        <w:rPr>
          <w:rFonts w:ascii="Times" w:hAnsi="Times" w:cs="Calibri"/>
        </w:rPr>
        <w:t>ts</w:t>
      </w:r>
      <w:r w:rsidR="00315886" w:rsidRPr="00A56F97">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315886" w:rsidRPr="00566526" w14:paraId="440028DB" w14:textId="77777777" w:rsidTr="006779F8">
        <w:tc>
          <w:tcPr>
            <w:tcW w:w="1979" w:type="dxa"/>
          </w:tcPr>
          <w:p w14:paraId="5F8C0B94" w14:textId="77777777" w:rsidR="00315886" w:rsidRPr="00566526" w:rsidRDefault="00315886" w:rsidP="006779F8">
            <w:pPr>
              <w:jc w:val="center"/>
              <w:rPr>
                <w:rFonts w:ascii="Times" w:hAnsi="Times"/>
              </w:rPr>
            </w:pPr>
            <w:r w:rsidRPr="00566526">
              <w:rPr>
                <w:rFonts w:ascii="Times" w:hAnsi="Times"/>
              </w:rPr>
              <w:lastRenderedPageBreak/>
              <w:t>Strongly</w:t>
            </w:r>
          </w:p>
          <w:p w14:paraId="1AA51585" w14:textId="77777777" w:rsidR="00315886" w:rsidRPr="00566526" w:rsidRDefault="00315886" w:rsidP="006779F8">
            <w:pPr>
              <w:jc w:val="center"/>
              <w:rPr>
                <w:rFonts w:ascii="Times" w:hAnsi="Times"/>
              </w:rPr>
            </w:pPr>
            <w:r w:rsidRPr="00566526">
              <w:rPr>
                <w:rFonts w:ascii="Times" w:hAnsi="Times"/>
              </w:rPr>
              <w:t>agree</w:t>
            </w:r>
          </w:p>
          <w:p w14:paraId="4A37403F" w14:textId="77777777" w:rsidR="00315886" w:rsidRPr="00566526" w:rsidRDefault="00315886" w:rsidP="006779F8">
            <w:pPr>
              <w:jc w:val="center"/>
              <w:rPr>
                <w:rFonts w:ascii="Times" w:hAnsi="Times"/>
              </w:rPr>
            </w:pPr>
            <w:r w:rsidRPr="00566526">
              <w:rPr>
                <w:rFonts w:ascii="Times" w:hAnsi="Times"/>
                <w:noProof/>
              </w:rPr>
              <mc:AlternateContent>
                <mc:Choice Requires="wpg">
                  <w:drawing>
                    <wp:anchor distT="0" distB="0" distL="114300" distR="114300" simplePos="0" relativeHeight="251804672" behindDoc="0" locked="0" layoutInCell="1" allowOverlap="1" wp14:anchorId="18E28294" wp14:editId="4B8938F3">
                      <wp:simplePos x="0" y="0"/>
                      <wp:positionH relativeFrom="column">
                        <wp:posOffset>403686</wp:posOffset>
                      </wp:positionH>
                      <wp:positionV relativeFrom="paragraph">
                        <wp:posOffset>96464</wp:posOffset>
                      </wp:positionV>
                      <wp:extent cx="5395615" cy="190389"/>
                      <wp:effectExtent l="0" t="0" r="14605" b="26035"/>
                      <wp:wrapNone/>
                      <wp:docPr id="290" name="Group 29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1" name="Rectangle 29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B151D7" id="Group 290" o:spid="_x0000_s1026" style="position:absolute;margin-left:31.8pt;margin-top:7.6pt;width:424.85pt;height:15pt;z-index:2518046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Dtm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DGAO2a7AwAAuRgAAA4AAAAAAAAAAAAAAAAALgIA&#13;&#10;AGRycy9lMm9Eb2MueG1sUEsBAi0AFAAGAAgAAAAhABlOL2ziAAAADQEAAA8AAAAAAAAAAAAAAAAA&#13;&#10;FQYAAGRycy9kb3ducmV2LnhtbFBLBQYAAAAABAAEAPMAAAAkBwAAAAA=&#13;&#10;">
                      <v:rect id="Rectangle 29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zY0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" filled="f" strokecolor="black [3213]" strokeweight="1pt">
                        <v:shadow on="t" type="perspective" color="black" origin=",.5" offset=".63889mm,0" matrix="655f,,,655f"/>
                      </v:rect>
                      <v:rect id="Rectangle 29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" filled="f" strokecolor="black [3213]" strokeweight="1pt">
                        <v:shadow on="t" type="perspective" color="black" origin=",.5" offset=".63889mm,0" matrix="655f,,,655f"/>
                      </v:rect>
                      <v:rect id="Rectangle 29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Q3Y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GuFDdjKAAAA&#13;&#10;4QAAAA8AAAAAAAAAAAAAAAAABwIAAGRycy9kb3ducmV2LnhtbFBLBQYAAAAAAwADALcAAAD+AgAA&#13;&#10;AAA=&#13;&#10;" filled="f" strokecolor="black [3213]" strokeweight="1pt">
                        <v:shadow on="t" type="perspective" color="black" origin=",.5" offset=".63889mm,0" matrix="655f,,,655f"/>
                      </v:rect>
                      <v:rect id="Rectangle 29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JWs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ORslazKAAAA&#13;&#10;4QAAAA8AAAAAAAAAAAAAAAAABwIAAGRycy9kb3ducmV2LnhtbFBLBQYAAAAAAwADALcAAAD+AgAA&#13;&#10;AAA=&#13;&#10;" filled="f" strokecolor="black [3213]" strokeweight="1pt">
                        <v:shadow on="t" type="perspective" color="black" origin=",.5" offset=".63889mm,0" matrix="655f,,,655f"/>
                      </v:rect>
                      <v:rect id="Rectangle 29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DA3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IsgMD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4A87BD1" w14:textId="77777777" w:rsidR="00315886" w:rsidRPr="00566526" w:rsidRDefault="00315886" w:rsidP="006779F8">
            <w:pPr>
              <w:jc w:val="center"/>
              <w:rPr>
                <w:rFonts w:ascii="Times" w:hAnsi="Times"/>
              </w:rPr>
            </w:pPr>
            <w:r w:rsidRPr="00566526">
              <w:rPr>
                <w:rFonts w:ascii="Times" w:hAnsi="Times"/>
              </w:rPr>
              <w:t>Partially</w:t>
            </w:r>
          </w:p>
          <w:p w14:paraId="0EA2CCFB" w14:textId="77777777" w:rsidR="00315886" w:rsidRPr="00566526" w:rsidRDefault="00315886" w:rsidP="006779F8">
            <w:pPr>
              <w:jc w:val="center"/>
              <w:rPr>
                <w:rFonts w:ascii="Times" w:hAnsi="Times"/>
              </w:rPr>
            </w:pPr>
            <w:r w:rsidRPr="00566526">
              <w:rPr>
                <w:rFonts w:ascii="Times" w:hAnsi="Times"/>
              </w:rPr>
              <w:t>agree</w:t>
            </w:r>
          </w:p>
        </w:tc>
        <w:tc>
          <w:tcPr>
            <w:tcW w:w="1980" w:type="dxa"/>
          </w:tcPr>
          <w:p w14:paraId="169E7AAC" w14:textId="77777777" w:rsidR="00315886" w:rsidRPr="00566526" w:rsidRDefault="00315886" w:rsidP="006779F8">
            <w:pPr>
              <w:jc w:val="center"/>
              <w:rPr>
                <w:rFonts w:ascii="Times" w:hAnsi="Times"/>
              </w:rPr>
            </w:pPr>
            <w:r w:rsidRPr="00566526">
              <w:rPr>
                <w:rFonts w:ascii="Times" w:hAnsi="Times"/>
              </w:rPr>
              <w:t>Neither agree nor disagree</w:t>
            </w:r>
          </w:p>
        </w:tc>
        <w:tc>
          <w:tcPr>
            <w:tcW w:w="1980" w:type="dxa"/>
          </w:tcPr>
          <w:p w14:paraId="58D4E8E2" w14:textId="77777777" w:rsidR="00315886" w:rsidRPr="00566526" w:rsidRDefault="00315886" w:rsidP="006779F8">
            <w:pPr>
              <w:jc w:val="center"/>
              <w:rPr>
                <w:rFonts w:ascii="Times" w:hAnsi="Times"/>
              </w:rPr>
            </w:pPr>
            <w:r w:rsidRPr="00566526">
              <w:rPr>
                <w:rFonts w:ascii="Times" w:hAnsi="Times"/>
              </w:rPr>
              <w:t xml:space="preserve">Partially </w:t>
            </w:r>
          </w:p>
          <w:p w14:paraId="7AF6FC1E" w14:textId="77777777" w:rsidR="00315886" w:rsidRPr="00566526" w:rsidRDefault="00315886" w:rsidP="006779F8">
            <w:pPr>
              <w:jc w:val="center"/>
              <w:rPr>
                <w:rFonts w:ascii="Times" w:hAnsi="Times"/>
              </w:rPr>
            </w:pPr>
            <w:r w:rsidRPr="00566526">
              <w:rPr>
                <w:rFonts w:ascii="Times" w:hAnsi="Times"/>
              </w:rPr>
              <w:t>disagree</w:t>
            </w:r>
          </w:p>
        </w:tc>
        <w:tc>
          <w:tcPr>
            <w:tcW w:w="1980" w:type="dxa"/>
          </w:tcPr>
          <w:p w14:paraId="7032F8D1" w14:textId="77777777" w:rsidR="00315886" w:rsidRPr="00566526" w:rsidRDefault="00315886" w:rsidP="006779F8">
            <w:pPr>
              <w:jc w:val="center"/>
              <w:rPr>
                <w:rFonts w:ascii="Times" w:hAnsi="Times"/>
              </w:rPr>
            </w:pPr>
            <w:r w:rsidRPr="00566526">
              <w:rPr>
                <w:rFonts w:ascii="Times" w:hAnsi="Times"/>
              </w:rPr>
              <w:t xml:space="preserve">Strongly </w:t>
            </w:r>
          </w:p>
          <w:p w14:paraId="6E8055BF" w14:textId="77777777" w:rsidR="00315886" w:rsidRPr="00566526" w:rsidRDefault="00315886" w:rsidP="006779F8">
            <w:pPr>
              <w:jc w:val="center"/>
              <w:rPr>
                <w:rFonts w:ascii="Times" w:hAnsi="Times"/>
              </w:rPr>
            </w:pPr>
            <w:r w:rsidRPr="00566526">
              <w:rPr>
                <w:rFonts w:ascii="Times" w:hAnsi="Times"/>
              </w:rPr>
              <w:t>disagree</w:t>
            </w:r>
          </w:p>
          <w:p w14:paraId="4C6668E9" w14:textId="77777777" w:rsidR="00315886" w:rsidRPr="00566526" w:rsidRDefault="00315886" w:rsidP="006779F8">
            <w:pPr>
              <w:jc w:val="center"/>
              <w:rPr>
                <w:rFonts w:ascii="Times" w:hAnsi="Times"/>
              </w:rPr>
            </w:pPr>
          </w:p>
          <w:p w14:paraId="0FD39B79" w14:textId="77777777" w:rsidR="00315886" w:rsidRPr="00566526" w:rsidRDefault="00315886" w:rsidP="006779F8">
            <w:pPr>
              <w:jc w:val="center"/>
              <w:rPr>
                <w:rFonts w:ascii="Times" w:hAnsi="Times"/>
              </w:rPr>
            </w:pPr>
          </w:p>
        </w:tc>
      </w:tr>
    </w:tbl>
    <w:p w14:paraId="552C205D" w14:textId="6A82222D" w:rsidR="00315886" w:rsidRDefault="00315886" w:rsidP="00315886">
      <w:pPr>
        <w:rPr>
          <w:b/>
          <w:bCs/>
          <w:u w:val="single"/>
        </w:rPr>
      </w:pPr>
    </w:p>
    <w:p w14:paraId="6D928FE1" w14:textId="05FD48DE" w:rsidR="00A56F97" w:rsidRPr="00A56F97" w:rsidRDefault="00A56F97" w:rsidP="00A56F97">
      <w:pPr>
        <w:pStyle w:val="ListParagraph"/>
        <w:numPr>
          <w:ilvl w:val="0"/>
          <w:numId w:val="15"/>
        </w:numPr>
        <w:spacing w:before="100" w:beforeAutospacing="1" w:after="60"/>
        <w:rPr>
          <w:rFonts w:ascii="Times" w:hAnsi="Times" w:cs="Calibri"/>
        </w:rPr>
      </w:pPr>
      <w:r w:rsidRPr="00A56F97">
        <w:rPr>
          <w:rFonts w:ascii="Times" w:hAnsi="Times" w:cs="Calibri"/>
        </w:rPr>
        <w:t>All countries have Hospitalized patients.</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47F186D" w14:textId="77777777" w:rsidTr="00833FA5">
        <w:tc>
          <w:tcPr>
            <w:tcW w:w="1979" w:type="dxa"/>
          </w:tcPr>
          <w:p w14:paraId="2AA69FDA" w14:textId="77777777" w:rsidR="00A56F97" w:rsidRPr="00566526" w:rsidRDefault="00A56F97" w:rsidP="00833FA5">
            <w:pPr>
              <w:jc w:val="center"/>
              <w:rPr>
                <w:rFonts w:ascii="Times" w:hAnsi="Times"/>
              </w:rPr>
            </w:pPr>
            <w:r w:rsidRPr="00566526">
              <w:rPr>
                <w:rFonts w:ascii="Times" w:hAnsi="Times"/>
              </w:rPr>
              <w:t>Strongly</w:t>
            </w:r>
          </w:p>
          <w:p w14:paraId="554F4470" w14:textId="77777777" w:rsidR="00A56F97" w:rsidRPr="00566526" w:rsidRDefault="00A56F97" w:rsidP="00833FA5">
            <w:pPr>
              <w:jc w:val="center"/>
              <w:rPr>
                <w:rFonts w:ascii="Times" w:hAnsi="Times"/>
              </w:rPr>
            </w:pPr>
            <w:r w:rsidRPr="00566526">
              <w:rPr>
                <w:rFonts w:ascii="Times" w:hAnsi="Times"/>
              </w:rPr>
              <w:t>agree</w:t>
            </w:r>
          </w:p>
          <w:p w14:paraId="5D015926" w14:textId="77777777" w:rsidR="00A56F97" w:rsidRPr="00566526" w:rsidRDefault="00A56F97" w:rsidP="00833FA5">
            <w:pPr>
              <w:jc w:val="center"/>
              <w:rPr>
                <w:rFonts w:ascii="Times" w:hAnsi="Times"/>
              </w:rPr>
            </w:pPr>
            <w:r w:rsidRPr="00566526">
              <w:rPr>
                <w:rFonts w:ascii="Times" w:hAnsi="Times"/>
                <w:noProof/>
              </w:rPr>
              <mc:AlternateContent>
                <mc:Choice Requires="wpg">
                  <w:drawing>
                    <wp:anchor distT="0" distB="0" distL="114300" distR="114300" simplePos="0" relativeHeight="251806720" behindDoc="0" locked="0" layoutInCell="1" allowOverlap="1" wp14:anchorId="1AD8C7F8" wp14:editId="6A5AAF12">
                      <wp:simplePos x="0" y="0"/>
                      <wp:positionH relativeFrom="column">
                        <wp:posOffset>403686</wp:posOffset>
                      </wp:positionH>
                      <wp:positionV relativeFrom="paragraph">
                        <wp:posOffset>96464</wp:posOffset>
                      </wp:positionV>
                      <wp:extent cx="5395615" cy="190389"/>
                      <wp:effectExtent l="0" t="0" r="14605" b="26035"/>
                      <wp:wrapNone/>
                      <wp:docPr id="297" name="Group 29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8" name="Rectangle 2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8CDF1F" id="Group 297" o:spid="_x0000_s1026" style="position:absolute;margin-left:31.8pt;margin-top:7.6pt;width:424.85pt;height:15pt;z-index:2518067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DfLx1KzgMAALkY&#13;&#10;AAAOAAAAAAAAAAAAAAAAAC4CAABkcnMvZTJvRG9jLnhtbFBLAQItABQABgAIAAAAIQAZTi9s4gAA&#13;&#10;AA0BAAAPAAAAAAAAAAAAAAAAACgGAABkcnMvZG93bnJldi54bWxQSwUGAAAAAAQABADzAAAANwcA&#13;&#10;AAAA&#13;&#10;">
                      <v:rect id="Rectangle 2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" filled="f" strokecolor="black [3213]" strokeweight="1pt">
                        <v:shadow on="t" type="perspective" color="black" origin=",.5" offset=".63889mm,0" matrix="655f,,,655f"/>
                      </v:rect>
                      <v:rect id="Rectangle 2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" filled="f" strokecolor="black [3213]" strokeweight="1pt">
                        <v:shadow on="t" type="perspective" color="black" origin=",.5" offset=".63889mm,0" matrix="655f,,,655f"/>
                      </v:rect>
                      <v:rect id="Rectangle 3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Am1ygAAAOEAAAAPAAAAZHJzL2Rvd25yZXYueG1sRI9BawIx&#13;&#10;EIXvhf6HMAVvNdsWRF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AW8CbXKAAAA&#13;&#10;4QAAAA8AAAAAAAAAAAAAAAAABwIAAGRycy9kb3ducmV2LnhtbFBLBQYAAAAAAwADALcAAAD+AgAA&#13;&#10;AAA=&#13;&#10;" filled="f" strokecolor="black [3213]" strokeweight="1pt">
                        <v:shadow on="t" type="perspective" color="black" origin=",.5" offset=".63889mm,0" matrix="655f,,,655f"/>
                      </v:rect>
                      <v:rect id="Rectangle 3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KwuyQAAAOE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avCsLskAAADh&#13;&#10;AAAADwAAAAAAAAAAAAAAAAAHAgAAZHJzL2Rvd25yZXYueG1sUEsFBgAAAAADAAMAtwAAAP0CAAAA&#13;&#10;AA==&#13;&#10;" filled="f" strokecolor="black [3213]" strokeweight="1pt">
                        <v:shadow on="t" type="perspective" color="black" origin=",.5" offset=".63889mm,0" matrix="655f,,,655f"/>
                      </v:rect>
                      <v:rect id="Rectangle 3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jJZ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miIyW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7C5E631" w14:textId="77777777" w:rsidR="00A56F97" w:rsidRPr="00566526" w:rsidRDefault="00A56F97" w:rsidP="00833FA5">
            <w:pPr>
              <w:jc w:val="center"/>
              <w:rPr>
                <w:rFonts w:ascii="Times" w:hAnsi="Times"/>
              </w:rPr>
            </w:pPr>
            <w:r w:rsidRPr="00566526">
              <w:rPr>
                <w:rFonts w:ascii="Times" w:hAnsi="Times"/>
              </w:rPr>
              <w:t>Partially</w:t>
            </w:r>
          </w:p>
          <w:p w14:paraId="1E1CA20C" w14:textId="77777777" w:rsidR="00A56F97" w:rsidRPr="00566526" w:rsidRDefault="00A56F97" w:rsidP="00833FA5">
            <w:pPr>
              <w:jc w:val="center"/>
              <w:rPr>
                <w:rFonts w:ascii="Times" w:hAnsi="Times"/>
              </w:rPr>
            </w:pPr>
            <w:r w:rsidRPr="00566526">
              <w:rPr>
                <w:rFonts w:ascii="Times" w:hAnsi="Times"/>
              </w:rPr>
              <w:t>agree</w:t>
            </w:r>
          </w:p>
        </w:tc>
        <w:tc>
          <w:tcPr>
            <w:tcW w:w="1980" w:type="dxa"/>
          </w:tcPr>
          <w:p w14:paraId="4B815B55" w14:textId="77777777" w:rsidR="00A56F97" w:rsidRPr="00566526" w:rsidRDefault="00A56F97" w:rsidP="00833FA5">
            <w:pPr>
              <w:jc w:val="center"/>
              <w:rPr>
                <w:rFonts w:ascii="Times" w:hAnsi="Times"/>
              </w:rPr>
            </w:pPr>
            <w:r w:rsidRPr="00566526">
              <w:rPr>
                <w:rFonts w:ascii="Times" w:hAnsi="Times"/>
              </w:rPr>
              <w:t>Neither agree nor disagree</w:t>
            </w:r>
          </w:p>
        </w:tc>
        <w:tc>
          <w:tcPr>
            <w:tcW w:w="1980" w:type="dxa"/>
          </w:tcPr>
          <w:p w14:paraId="3C99B5D4" w14:textId="77777777" w:rsidR="00A56F97" w:rsidRPr="00566526" w:rsidRDefault="00A56F97" w:rsidP="00833FA5">
            <w:pPr>
              <w:jc w:val="center"/>
              <w:rPr>
                <w:rFonts w:ascii="Times" w:hAnsi="Times"/>
              </w:rPr>
            </w:pPr>
            <w:r w:rsidRPr="00566526">
              <w:rPr>
                <w:rFonts w:ascii="Times" w:hAnsi="Times"/>
              </w:rPr>
              <w:t xml:space="preserve">Partially </w:t>
            </w:r>
          </w:p>
          <w:p w14:paraId="6FE159B5" w14:textId="77777777" w:rsidR="00A56F97" w:rsidRPr="00566526" w:rsidRDefault="00A56F97" w:rsidP="00833FA5">
            <w:pPr>
              <w:jc w:val="center"/>
              <w:rPr>
                <w:rFonts w:ascii="Times" w:hAnsi="Times"/>
              </w:rPr>
            </w:pPr>
            <w:r w:rsidRPr="00566526">
              <w:rPr>
                <w:rFonts w:ascii="Times" w:hAnsi="Times"/>
              </w:rPr>
              <w:t>disagree</w:t>
            </w:r>
          </w:p>
        </w:tc>
        <w:tc>
          <w:tcPr>
            <w:tcW w:w="1980" w:type="dxa"/>
          </w:tcPr>
          <w:p w14:paraId="333B70D6" w14:textId="77777777" w:rsidR="00A56F97" w:rsidRPr="00566526" w:rsidRDefault="00A56F97" w:rsidP="00833FA5">
            <w:pPr>
              <w:jc w:val="center"/>
              <w:rPr>
                <w:rFonts w:ascii="Times" w:hAnsi="Times"/>
              </w:rPr>
            </w:pPr>
            <w:r w:rsidRPr="00566526">
              <w:rPr>
                <w:rFonts w:ascii="Times" w:hAnsi="Times"/>
              </w:rPr>
              <w:t xml:space="preserve">Strongly </w:t>
            </w:r>
          </w:p>
          <w:p w14:paraId="0A6493CB" w14:textId="77777777" w:rsidR="00A56F97" w:rsidRPr="00566526" w:rsidRDefault="00A56F97" w:rsidP="00833FA5">
            <w:pPr>
              <w:jc w:val="center"/>
              <w:rPr>
                <w:rFonts w:ascii="Times" w:hAnsi="Times"/>
              </w:rPr>
            </w:pPr>
            <w:r w:rsidRPr="00566526">
              <w:rPr>
                <w:rFonts w:ascii="Times" w:hAnsi="Times"/>
              </w:rPr>
              <w:t>disagree</w:t>
            </w:r>
          </w:p>
          <w:p w14:paraId="4F868240" w14:textId="77777777" w:rsidR="00A56F97" w:rsidRPr="00566526" w:rsidRDefault="00A56F97" w:rsidP="00833FA5">
            <w:pPr>
              <w:jc w:val="center"/>
              <w:rPr>
                <w:rFonts w:ascii="Times" w:hAnsi="Times"/>
              </w:rPr>
            </w:pPr>
          </w:p>
          <w:p w14:paraId="763FB13B" w14:textId="77777777" w:rsidR="00A56F97" w:rsidRPr="00566526" w:rsidRDefault="00A56F97" w:rsidP="00833FA5">
            <w:pPr>
              <w:jc w:val="center"/>
              <w:rPr>
                <w:rFonts w:ascii="Times" w:hAnsi="Times"/>
              </w:rPr>
            </w:pPr>
          </w:p>
        </w:tc>
      </w:tr>
    </w:tbl>
    <w:p w14:paraId="1D66031F" w14:textId="77777777" w:rsidR="00A56F97" w:rsidRDefault="00A56F97" w:rsidP="00315886">
      <w:pPr>
        <w:rPr>
          <w:b/>
          <w:bCs/>
          <w:u w:val="single"/>
        </w:rPr>
      </w:pPr>
    </w:p>
    <w:p w14:paraId="447A7093" w14:textId="07114225" w:rsidR="00315886" w:rsidDel="00D77D11" w:rsidRDefault="00315886" w:rsidP="00315886">
      <w:pPr>
        <w:spacing w:before="100" w:beforeAutospacing="1" w:after="100" w:afterAutospacing="1"/>
        <w:rPr>
          <w:del w:id="832" w:author="Rashid Islam" w:date="2021-10-31T18:03:00Z"/>
          <w:rFonts w:ascii="Times" w:hAnsi="Times" w:cs="Calibri"/>
          <w:b/>
          <w:bCs/>
        </w:rPr>
      </w:pPr>
    </w:p>
    <w:p w14:paraId="67BECA9F" w14:textId="4CD1F5D9" w:rsidR="00315886" w:rsidRPr="00315886" w:rsidDel="00D77D11" w:rsidRDefault="00315886" w:rsidP="00315886">
      <w:pPr>
        <w:spacing w:before="100" w:beforeAutospacing="1" w:after="100" w:afterAutospacing="1"/>
        <w:rPr>
          <w:del w:id="833" w:author="Rashid Islam" w:date="2021-10-31T18:03:00Z"/>
          <w:rFonts w:ascii="Times" w:hAnsi="Times" w:cs="Calibri"/>
          <w:b/>
          <w:bCs/>
        </w:rPr>
      </w:pPr>
      <w:del w:id="834" w:author="Rashid Islam" w:date="2021-10-31T18:03:00Z">
        <w:r w:rsidRPr="00315886" w:rsidDel="00D77D11">
          <w:rPr>
            <w:rFonts w:ascii="Times" w:hAnsi="Times" w:cs="Calibri"/>
            <w:b/>
            <w:bCs/>
          </w:rPr>
          <w:delText>1</w:delText>
        </w:r>
        <w:r w:rsidR="00CD2691" w:rsidDel="00D77D11">
          <w:rPr>
            <w:rFonts w:ascii="Times" w:hAnsi="Times" w:cs="Calibri"/>
            <w:b/>
            <w:bCs/>
          </w:rPr>
          <w:delText>9</w:delText>
        </w:r>
        <w:r w:rsidRPr="00315886" w:rsidDel="00D77D11">
          <w:rPr>
            <w:rFonts w:ascii="Times" w:hAnsi="Times" w:cs="Calibri"/>
            <w:b/>
            <w:bCs/>
          </w:rPr>
          <w:delText xml:space="preserve">. Please provide any additional comments/suggestions you wish the researchers to inform regarding this section. </w:delText>
        </w:r>
      </w:del>
    </w:p>
    <w:p w14:paraId="1D702FD3" w14:textId="561EE655" w:rsidR="00315886" w:rsidDel="00D77D11" w:rsidRDefault="00315886" w:rsidP="00315886">
      <w:pPr>
        <w:spacing w:before="100" w:beforeAutospacing="1" w:after="100" w:afterAutospacing="1"/>
        <w:rPr>
          <w:del w:id="835" w:author="Rashid Islam" w:date="2021-10-31T18:03:00Z"/>
          <w:rFonts w:ascii="Calibri" w:hAnsi="Calibri" w:cs="Calibri"/>
        </w:rPr>
      </w:pPr>
      <w:del w:id="836" w:author="Rashid Islam" w:date="2021-10-31T18:03:00Z">
        <w:r w:rsidDel="00D77D11">
          <w:rPr>
            <w:rFonts w:ascii="Calibri" w:hAnsi="Calibri" w:cs="Calibri"/>
          </w:rPr>
          <w:delText>……………………………………….……………………………………….……………………………………….…………………………………</w:delText>
        </w:r>
      </w:del>
    </w:p>
    <w:p w14:paraId="73E76101" w14:textId="5C69109A" w:rsidR="00315886" w:rsidRPr="00A06E78" w:rsidDel="00D77D11" w:rsidRDefault="00315886" w:rsidP="00315886">
      <w:pPr>
        <w:spacing w:before="100" w:beforeAutospacing="1" w:after="100" w:afterAutospacing="1"/>
        <w:rPr>
          <w:del w:id="837" w:author="Rashid Islam" w:date="2021-10-31T18:03:00Z"/>
        </w:rPr>
      </w:pPr>
      <w:del w:id="838" w:author="Rashid Islam" w:date="2021-10-31T18:03:00Z">
        <w:r w:rsidDel="00D77D11">
          <w:rPr>
            <w:rFonts w:ascii="Calibri" w:hAnsi="Calibri" w:cs="Calibri"/>
          </w:rPr>
          <w:delText>……………………………………….……………………………………….……………………………………….…………………………………</w:delText>
        </w:r>
      </w:del>
    </w:p>
    <w:p w14:paraId="043E5E92" w14:textId="5DB062CD" w:rsidR="00315886" w:rsidDel="00D77D11" w:rsidRDefault="00315886" w:rsidP="00315886">
      <w:pPr>
        <w:rPr>
          <w:del w:id="839" w:author="Rashid Islam" w:date="2021-10-31T18:03:00Z"/>
          <w:rFonts w:ascii="Calibri" w:hAnsi="Calibri" w:cs="Calibri"/>
        </w:rPr>
      </w:pPr>
      <w:del w:id="840" w:author="Rashid Islam" w:date="2021-10-31T18:03:00Z">
        <w:r w:rsidDel="00D77D11">
          <w:rPr>
            <w:rFonts w:ascii="Calibri" w:hAnsi="Calibri" w:cs="Calibri"/>
          </w:rPr>
          <w:delText>……………………………………….……………………………………….……………………………………….…………………………………</w:delText>
        </w:r>
      </w:del>
    </w:p>
    <w:p w14:paraId="1184A1F7" w14:textId="52CB2B56" w:rsidR="00315886" w:rsidDel="00D77D11" w:rsidRDefault="00315886" w:rsidP="00315886">
      <w:pPr>
        <w:rPr>
          <w:del w:id="841" w:author="Rashid Islam" w:date="2021-10-31T18:03:00Z"/>
          <w:b/>
          <w:bCs/>
          <w:u w:val="single"/>
        </w:rPr>
      </w:pPr>
    </w:p>
    <w:p w14:paraId="002B7764" w14:textId="574A6C6A" w:rsidR="00A56F97" w:rsidDel="00D77D11" w:rsidRDefault="00A56F97" w:rsidP="00216B43">
      <w:pPr>
        <w:rPr>
          <w:del w:id="842" w:author="Rashid Islam" w:date="2021-10-31T18:03:00Z"/>
          <w:b/>
          <w:bCs/>
          <w:u w:val="single"/>
        </w:rPr>
      </w:pPr>
    </w:p>
    <w:p w14:paraId="112FDE06" w14:textId="74653CBB" w:rsidR="00A56F97" w:rsidRDefault="00A56F97" w:rsidP="00216B43">
      <w:pPr>
        <w:rPr>
          <w:b/>
          <w:bCs/>
          <w:u w:val="single"/>
        </w:rPr>
      </w:pPr>
    </w:p>
    <w:p w14:paraId="6AD7C6BF" w14:textId="52DCBC36" w:rsidR="00A56F97" w:rsidDel="00D77D11" w:rsidRDefault="00A56F97" w:rsidP="00216B43">
      <w:pPr>
        <w:rPr>
          <w:del w:id="843" w:author="Rashid Islam" w:date="2021-10-31T18:03:00Z"/>
          <w:b/>
          <w:bCs/>
          <w:u w:val="single"/>
        </w:rPr>
      </w:pPr>
    </w:p>
    <w:p w14:paraId="0CBD61EC" w14:textId="792D5548" w:rsidR="00A56F97" w:rsidDel="00D77D11" w:rsidRDefault="00A56F97" w:rsidP="00216B43">
      <w:pPr>
        <w:rPr>
          <w:del w:id="844" w:author="Rashid Islam" w:date="2021-10-31T18:03:00Z"/>
          <w:b/>
          <w:bCs/>
          <w:u w:val="single"/>
        </w:rPr>
      </w:pPr>
    </w:p>
    <w:p w14:paraId="5008AC26" w14:textId="5B2D9A0C" w:rsidR="00A56F97" w:rsidDel="00D77D11" w:rsidRDefault="00A56F97" w:rsidP="00216B43">
      <w:pPr>
        <w:rPr>
          <w:del w:id="845" w:author="Rashid Islam" w:date="2021-10-31T18:03:00Z"/>
          <w:b/>
          <w:bCs/>
          <w:u w:val="single"/>
        </w:rPr>
      </w:pPr>
    </w:p>
    <w:p w14:paraId="43D350AA" w14:textId="7F7BB7F7" w:rsidR="00A56F97" w:rsidDel="00D77D11" w:rsidRDefault="00A56F97" w:rsidP="00216B43">
      <w:pPr>
        <w:rPr>
          <w:del w:id="846" w:author="Rashid Islam" w:date="2021-10-31T18:03:00Z"/>
          <w:b/>
          <w:bCs/>
          <w:u w:val="single"/>
        </w:rPr>
      </w:pPr>
    </w:p>
    <w:p w14:paraId="1BA0B327" w14:textId="484D775D" w:rsidR="00A56F97" w:rsidDel="00D77D11" w:rsidRDefault="00A56F97" w:rsidP="00216B43">
      <w:pPr>
        <w:rPr>
          <w:del w:id="847" w:author="Rashid Islam" w:date="2021-10-31T18:03:00Z"/>
          <w:b/>
          <w:bCs/>
          <w:u w:val="single"/>
        </w:rPr>
      </w:pPr>
    </w:p>
    <w:p w14:paraId="16333A75" w14:textId="5EE915B5" w:rsidR="00A56F97" w:rsidDel="00D77D11" w:rsidRDefault="00A56F97" w:rsidP="00216B43">
      <w:pPr>
        <w:rPr>
          <w:del w:id="848" w:author="Rashid Islam" w:date="2021-10-31T18:03:00Z"/>
          <w:b/>
          <w:bCs/>
          <w:u w:val="single"/>
        </w:rPr>
      </w:pPr>
    </w:p>
    <w:p w14:paraId="7A72CB67" w14:textId="2EF2A250" w:rsidR="00A56F97" w:rsidDel="00D77D11" w:rsidRDefault="00A56F97" w:rsidP="00216B43">
      <w:pPr>
        <w:rPr>
          <w:del w:id="849" w:author="Rashid Islam" w:date="2021-10-31T18:03:00Z"/>
          <w:b/>
          <w:bCs/>
          <w:u w:val="single"/>
        </w:rPr>
      </w:pPr>
    </w:p>
    <w:p w14:paraId="023EC631" w14:textId="2D499D92" w:rsidR="00A56F97" w:rsidDel="00D77D11" w:rsidRDefault="00A56F97" w:rsidP="00216B43">
      <w:pPr>
        <w:rPr>
          <w:del w:id="850" w:author="Rashid Islam" w:date="2021-10-31T18:03:00Z"/>
          <w:b/>
          <w:bCs/>
          <w:u w:val="single"/>
        </w:rPr>
      </w:pPr>
    </w:p>
    <w:p w14:paraId="3E4863B0" w14:textId="7C2EC0F4" w:rsidR="00A56F97" w:rsidDel="00D77D11" w:rsidRDefault="00A56F97" w:rsidP="00216B43">
      <w:pPr>
        <w:rPr>
          <w:del w:id="851" w:author="Rashid Islam" w:date="2021-10-31T18:03:00Z"/>
          <w:b/>
          <w:bCs/>
          <w:u w:val="single"/>
        </w:rPr>
      </w:pPr>
    </w:p>
    <w:p w14:paraId="4B2DCC4E" w14:textId="5D757482" w:rsidR="00315886" w:rsidRDefault="00315886" w:rsidP="00216B43">
      <w:pPr>
        <w:rPr>
          <w:b/>
          <w:bCs/>
          <w:u w:val="single"/>
        </w:rPr>
      </w:pPr>
    </w:p>
    <w:p w14:paraId="7E039755" w14:textId="6AD19E99" w:rsidR="00A56F97" w:rsidRDefault="00A56F97" w:rsidP="00216B43">
      <w:pPr>
        <w:rPr>
          <w:b/>
          <w:bCs/>
          <w:u w:val="single"/>
        </w:rPr>
      </w:pPr>
    </w:p>
    <w:p w14:paraId="06BE4434" w14:textId="4C4B32AA" w:rsidR="00A56F97" w:rsidRDefault="00A56F97" w:rsidP="00216B43">
      <w:pPr>
        <w:rPr>
          <w:b/>
          <w:bCs/>
          <w:u w:val="single"/>
        </w:rPr>
      </w:pPr>
    </w:p>
    <w:p w14:paraId="7BE3914D" w14:textId="77777777" w:rsidR="00A56F97" w:rsidRDefault="00A56F97" w:rsidP="00216B43">
      <w:pPr>
        <w:rPr>
          <w:b/>
          <w:bCs/>
          <w:u w:val="single"/>
        </w:rPr>
      </w:pPr>
    </w:p>
    <w:p w14:paraId="7A91D6DD" w14:textId="5D2E071B" w:rsidR="00135CF3" w:rsidRDefault="00461FBB" w:rsidP="00216B43">
      <w:pPr>
        <w:rPr>
          <w:b/>
          <w:bCs/>
          <w:u w:val="single"/>
        </w:rPr>
      </w:pPr>
      <w:del w:id="852" w:author="Rashid Islam" w:date="2021-10-31T18:03:00Z">
        <w:r w:rsidRPr="00271EF0" w:rsidDel="00D77D11">
          <w:rPr>
            <w:noProof/>
          </w:rPr>
          <mc:AlternateContent>
            <mc:Choice Requires="wps">
              <w:drawing>
                <wp:anchor distT="0" distB="0" distL="114300" distR="114300" simplePos="0" relativeHeight="251814912" behindDoc="0" locked="0" layoutInCell="1" allowOverlap="1" wp14:anchorId="36C68BBF" wp14:editId="33FB3BDA">
                  <wp:simplePos x="0" y="0"/>
                  <wp:positionH relativeFrom="column">
                    <wp:posOffset>-97155</wp:posOffset>
                  </wp:positionH>
                  <wp:positionV relativeFrom="paragraph">
                    <wp:posOffset>-574040</wp:posOffset>
                  </wp:positionV>
                  <wp:extent cx="2602523" cy="271306"/>
                  <wp:effectExtent l="0" t="0" r="1270" b="0"/>
                  <wp:wrapNone/>
                  <wp:docPr id="316" name="Text Box 31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8BBF" id="Text Box 316" o:spid="_x0000_s1048" type="#_x0000_t202" style="position:absolute;margin-left:-7.65pt;margin-top:-45.2pt;width:204.9pt;height:21.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DK/83KSAIAAIUEAAAOAAAAAAAAAAAAAAAAAC4CAABkcnMvZTJvRG9jLnhtbFBLAQItABQABgAI&#13;&#10;AAAAIQAE6HE55QAAABABAAAPAAAAAAAAAAAAAAAAAKIEAABkcnMvZG93bnJldi54bWxQSwUGAAAA&#13;&#10;AAQABADzAAAAtAUAAAAA&#13;&#10;" fillcolor="white [3201]" stroked="f" strokeweight=".5pt">
                  <v:textbo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A31ED7">
        <w:rPr>
          <w:b/>
          <w:bCs/>
          <w:u w:val="single"/>
        </w:rPr>
        <w:t>Impact Chart</w:t>
      </w:r>
      <w:r w:rsidR="00A31ED7">
        <w:rPr>
          <w:b/>
          <w:bCs/>
          <w:u w:val="single"/>
        </w:rPr>
        <w:br/>
      </w:r>
    </w:p>
    <w:p w14:paraId="182415AF" w14:textId="6BFBD733" w:rsidR="00A31ED7" w:rsidRDefault="00A31ED7" w:rsidP="00216B43">
      <w:pPr>
        <w:rPr>
          <w:b/>
          <w:bCs/>
          <w:u w:val="single"/>
        </w:rPr>
      </w:pPr>
      <w:r>
        <w:rPr>
          <w:rFonts w:ascii="Times" w:hAnsi="Times"/>
          <w:noProof/>
          <w:color w:val="000000" w:themeColor="text1"/>
        </w:rPr>
        <w:drawing>
          <wp:inline distT="0" distB="0" distL="0" distR="0" wp14:anchorId="2BF26AAB" wp14:editId="4833ECC4">
            <wp:extent cx="5730824" cy="4009293"/>
            <wp:effectExtent l="0" t="0" r="0" b="4445"/>
            <wp:docPr id="287" name="Picture 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1DB02750" w14:textId="162462D6" w:rsidR="00A31ED7" w:rsidRPr="003771DD" w:rsidRDefault="00A31ED7" w:rsidP="00A31ED7">
      <w:pPr>
        <w:jc w:val="center"/>
      </w:pPr>
      <w:r w:rsidRPr="003771DD">
        <w:t>Figure-</w:t>
      </w:r>
      <w:r>
        <w:t>8</w:t>
      </w:r>
      <w:r w:rsidRPr="003771DD">
        <w:t>: Parallel Coordinate Chart</w:t>
      </w:r>
    </w:p>
    <w:p w14:paraId="377BB89D" w14:textId="77777777" w:rsidR="00A31ED7" w:rsidRDefault="00A31ED7" w:rsidP="00216B43">
      <w:pPr>
        <w:rPr>
          <w:b/>
          <w:bCs/>
          <w:u w:val="single"/>
        </w:rPr>
      </w:pPr>
    </w:p>
    <w:p w14:paraId="617DBFA4" w14:textId="302DDA3C" w:rsidR="00135CF3" w:rsidRDefault="00135CF3" w:rsidP="00216B43">
      <w:pPr>
        <w:rPr>
          <w:b/>
          <w:bCs/>
          <w:u w:val="single"/>
        </w:rPr>
      </w:pPr>
    </w:p>
    <w:p w14:paraId="6A19F999" w14:textId="01895F91" w:rsidR="00135CF3" w:rsidRDefault="00135CF3" w:rsidP="00216B43">
      <w:pPr>
        <w:rPr>
          <w:b/>
          <w:bCs/>
          <w:u w:val="single"/>
        </w:rPr>
      </w:pPr>
    </w:p>
    <w:p w14:paraId="0E23F041" w14:textId="040B8242" w:rsidR="00135CF3" w:rsidRPr="00A56F97" w:rsidRDefault="00A56F97" w:rsidP="00216B43">
      <w:pPr>
        <w:rPr>
          <w:b/>
          <w:bCs/>
        </w:rPr>
      </w:pPr>
      <w:r w:rsidRPr="00A56F97">
        <w:rPr>
          <w:b/>
          <w:bCs/>
        </w:rPr>
        <w:t>Description:</w:t>
      </w:r>
      <w:r>
        <w:rPr>
          <w:b/>
          <w:bCs/>
        </w:rPr>
        <w:t xml:space="preserve"> </w:t>
      </w:r>
      <w:r w:rsidRPr="003206F1">
        <w:rPr>
          <w:rFonts w:ascii="Times" w:hAnsi="Times"/>
          <w:color w:val="000000" w:themeColor="text1"/>
        </w:rPr>
        <w:t xml:space="preserve">This chart helps to indicate daily uncertainty presentation for every country as a cell. In this way </w:t>
      </w:r>
      <w:r>
        <w:rPr>
          <w:rFonts w:ascii="Times" w:hAnsi="Times"/>
          <w:color w:val="000000" w:themeColor="text1"/>
        </w:rPr>
        <w:t xml:space="preserve">a </w:t>
      </w:r>
      <w:r w:rsidRPr="003206F1">
        <w:rPr>
          <w:rFonts w:ascii="Times" w:hAnsi="Times"/>
          <w:color w:val="000000" w:themeColor="text1"/>
        </w:rPr>
        <w:t xml:space="preserve">user can </w:t>
      </w:r>
      <w:r>
        <w:rPr>
          <w:rFonts w:ascii="Times" w:hAnsi="Times"/>
          <w:color w:val="000000" w:themeColor="text1"/>
        </w:rPr>
        <w:t>perceive trends</w:t>
      </w:r>
      <w:r w:rsidRPr="003206F1">
        <w:rPr>
          <w:rFonts w:ascii="Times" w:hAnsi="Times"/>
          <w:color w:val="000000" w:themeColor="text1"/>
        </w:rPr>
        <w:t xml:space="preserve"> for certain day or a set of consecutive days.</w:t>
      </w:r>
    </w:p>
    <w:p w14:paraId="76D99938" w14:textId="14D7EB3D" w:rsidR="00A31ED7" w:rsidRDefault="00A31ED7" w:rsidP="00216B43">
      <w:pPr>
        <w:rPr>
          <w:b/>
          <w:bCs/>
          <w:u w:val="single"/>
        </w:rPr>
      </w:pPr>
    </w:p>
    <w:p w14:paraId="541ED03C" w14:textId="3084B4DC" w:rsidR="00A56F97" w:rsidRPr="00FF6D67" w:rsidRDefault="00A56F97" w:rsidP="00A56F97">
      <w:pPr>
        <w:pStyle w:val="NormalWeb"/>
        <w:rPr>
          <w:rFonts w:ascii="Times New Roman" w:eastAsia="Times New Roman" w:hAnsi="Times New Roman"/>
          <w:b/>
          <w:bCs/>
          <w:sz w:val="24"/>
          <w:lang w:eastAsia="en-GB"/>
        </w:rPr>
      </w:pPr>
      <w:r>
        <w:rPr>
          <w:b/>
          <w:bCs/>
          <w:lang w:val="en-US"/>
        </w:rPr>
        <w:t>1</w:t>
      </w:r>
      <w:r w:rsidR="00CD2691">
        <w:rPr>
          <w:b/>
          <w:bCs/>
          <w:lang w:val="en-US"/>
        </w:rPr>
        <w:t>9</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3D276F6E" w14:textId="48804329" w:rsidR="00A56F97" w:rsidRPr="00566526" w:rsidRDefault="00A56F97" w:rsidP="00A56F97">
      <w:pPr>
        <w:pStyle w:val="ListParagraph"/>
        <w:numPr>
          <w:ilvl w:val="0"/>
          <w:numId w:val="20"/>
        </w:numPr>
        <w:spacing w:before="100" w:beforeAutospacing="1" w:after="60"/>
        <w:rPr>
          <w:rFonts w:ascii="Times" w:hAnsi="Times" w:cs="Calibri"/>
          <w:sz w:val="24"/>
        </w:rPr>
      </w:pPr>
      <w:r>
        <w:rPr>
          <w:rFonts w:ascii="Times" w:hAnsi="Times" w:cs="Calibri"/>
          <w:sz w:val="24"/>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5BA21157" w14:textId="77777777" w:rsidTr="00833FA5">
        <w:tc>
          <w:tcPr>
            <w:tcW w:w="1979" w:type="dxa"/>
          </w:tcPr>
          <w:p w14:paraId="2CEA9C70" w14:textId="77777777" w:rsidR="00A56F97" w:rsidRPr="00566526" w:rsidRDefault="00A56F97" w:rsidP="00833FA5">
            <w:pPr>
              <w:jc w:val="center"/>
              <w:rPr>
                <w:rFonts w:ascii="Times" w:hAnsi="Times"/>
              </w:rPr>
            </w:pPr>
            <w:r w:rsidRPr="00566526">
              <w:rPr>
                <w:rFonts w:ascii="Times" w:hAnsi="Times"/>
              </w:rPr>
              <w:t>Strongly</w:t>
            </w:r>
          </w:p>
          <w:p w14:paraId="3F80477C" w14:textId="77777777" w:rsidR="00A56F97" w:rsidRPr="00566526" w:rsidRDefault="00A56F97" w:rsidP="00833FA5">
            <w:pPr>
              <w:jc w:val="center"/>
              <w:rPr>
                <w:rFonts w:ascii="Times" w:hAnsi="Times"/>
              </w:rPr>
            </w:pPr>
            <w:r w:rsidRPr="00566526">
              <w:rPr>
                <w:rFonts w:ascii="Times" w:hAnsi="Times"/>
              </w:rPr>
              <w:t>agree</w:t>
            </w:r>
          </w:p>
          <w:p w14:paraId="37432EDF" w14:textId="77777777" w:rsidR="00A56F97" w:rsidRPr="00566526" w:rsidRDefault="00A56F97" w:rsidP="00833FA5">
            <w:pPr>
              <w:jc w:val="center"/>
              <w:rPr>
                <w:rFonts w:ascii="Times" w:hAnsi="Times"/>
              </w:rPr>
            </w:pPr>
            <w:r w:rsidRPr="00566526">
              <w:rPr>
                <w:rFonts w:ascii="Times" w:hAnsi="Times"/>
                <w:noProof/>
              </w:rPr>
              <mc:AlternateContent>
                <mc:Choice Requires="wpg">
                  <w:drawing>
                    <wp:anchor distT="0" distB="0" distL="114300" distR="114300" simplePos="0" relativeHeight="251810816" behindDoc="0" locked="0" layoutInCell="1" allowOverlap="1" wp14:anchorId="73800BA5" wp14:editId="0B0EFB7D">
                      <wp:simplePos x="0" y="0"/>
                      <wp:positionH relativeFrom="column">
                        <wp:posOffset>403686</wp:posOffset>
                      </wp:positionH>
                      <wp:positionV relativeFrom="paragraph">
                        <wp:posOffset>96464</wp:posOffset>
                      </wp:positionV>
                      <wp:extent cx="5395615" cy="190389"/>
                      <wp:effectExtent l="0" t="0" r="14605" b="26035"/>
                      <wp:wrapNone/>
                      <wp:docPr id="304" name="Group 30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05" name="Rectangle 3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6AAB6B" id="Group 304" o:spid="_x0000_s1026" style="position:absolute;margin-left:31.8pt;margin-top:7.6pt;width:424.85pt;height:15pt;z-index:2518108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d/c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I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Prt39y7AwAAuRgAAA4AAAAAAAAAAAAAAAAALgIA&#13;&#10;AGRycy9lMm9Eb2MueG1sUEsBAi0AFAAGAAgAAAAhABlOL2ziAAAADQEAAA8AAAAAAAAAAAAAAAAA&#13;&#10;FQYAAGRycy9kb3ducmV2LnhtbFBLBQYAAAAABAAEAPMAAAAkBwAAAAA=&#13;&#10;">
                      <v:rect id="Rectangle 3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otygAAAOE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BXLqi3KAAAA&#13;&#10;4QAAAA8AAAAAAAAAAAAAAAAABwIAAGRycy9kb3ducmV2LnhtbFBLBQYAAAAAAwADALcAAAD+AgAA&#13;&#10;AAA=&#13;&#10;" filled="f" strokecolor="black [3213]" strokeweight="1pt">
                        <v:shadow on="t" type="perspective" color="black" origin=",.5" offset=".63889mm,0" matrix="655f,,,655f"/>
                      </v:rect>
                      <v:rect id="Rectangle 3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Ra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OUZNFrKAAAA&#13;&#10;4QAAAA8AAAAAAAAAAAAAAAAABwIAAGRycy9kb3ducmV2LnhtbFBLBQYAAAAAAwADALcAAAD+AgAA&#13;&#10;AAA=&#13;&#10;" filled="f" strokecolor="black [3213]" strokeweight="1pt">
                        <v:shadow on="t" type="perspective" color="black" origin=",.5" offset=".63889mm,0" matrix="655f,,,655f"/>
                      </v:rect>
                      <v:rect id="Rectangle 3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ZHBygAAAOE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" filled="f" strokecolor="black [3213]" strokeweight="1pt">
                        <v:shadow on="t" type="perspective" color="black" origin=",.5" offset=".63889mm,0" matrix="655f,,,655f"/>
                      </v:rect>
                      <v:rect id="Rectangle 3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gWzygAAAOEAAAAPAAAAZHJzL2Rvd25yZXYueG1sRI/BagJB&#13;&#10;DIbvhb7DkIK3OtsW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PvKBbPKAAAA&#13;&#10;4QAAAA8AAAAAAAAAAAAAAAAABwIAAGRycy9kb3ducmV2LnhtbFBLBQYAAAAAAwADALcAAAD+AgAA&#13;&#10;AAA=&#13;&#10;" filled="f" strokecolor="black [3213]" strokeweight="1pt">
                        <v:shadow on="t" type="perspective" color="black" origin=",.5" offset=".63889mm,0" matrix="655f,,,655f"/>
                      </v:rect>
                      <v:rect id="Rectangle 3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qAoygAAAOE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JSGoC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769FE26" w14:textId="77777777" w:rsidR="00A56F97" w:rsidRPr="00566526" w:rsidRDefault="00A56F97" w:rsidP="00833FA5">
            <w:pPr>
              <w:jc w:val="center"/>
              <w:rPr>
                <w:rFonts w:ascii="Times" w:hAnsi="Times"/>
              </w:rPr>
            </w:pPr>
            <w:r w:rsidRPr="00566526">
              <w:rPr>
                <w:rFonts w:ascii="Times" w:hAnsi="Times"/>
              </w:rPr>
              <w:t>Partially</w:t>
            </w:r>
          </w:p>
          <w:p w14:paraId="2847C92E" w14:textId="77777777" w:rsidR="00A56F97" w:rsidRPr="00566526" w:rsidRDefault="00A56F97" w:rsidP="00833FA5">
            <w:pPr>
              <w:jc w:val="center"/>
              <w:rPr>
                <w:rFonts w:ascii="Times" w:hAnsi="Times"/>
              </w:rPr>
            </w:pPr>
            <w:r w:rsidRPr="00566526">
              <w:rPr>
                <w:rFonts w:ascii="Times" w:hAnsi="Times"/>
              </w:rPr>
              <w:t>agree</w:t>
            </w:r>
          </w:p>
        </w:tc>
        <w:tc>
          <w:tcPr>
            <w:tcW w:w="1980" w:type="dxa"/>
          </w:tcPr>
          <w:p w14:paraId="64FDA73A" w14:textId="77777777" w:rsidR="00A56F97" w:rsidRPr="00566526" w:rsidRDefault="00A56F97" w:rsidP="00833FA5">
            <w:pPr>
              <w:jc w:val="center"/>
              <w:rPr>
                <w:rFonts w:ascii="Times" w:hAnsi="Times"/>
              </w:rPr>
            </w:pPr>
            <w:r w:rsidRPr="00566526">
              <w:rPr>
                <w:rFonts w:ascii="Times" w:hAnsi="Times"/>
              </w:rPr>
              <w:t>Neither agree nor disagree</w:t>
            </w:r>
          </w:p>
        </w:tc>
        <w:tc>
          <w:tcPr>
            <w:tcW w:w="1980" w:type="dxa"/>
          </w:tcPr>
          <w:p w14:paraId="72053AC7" w14:textId="77777777" w:rsidR="00A56F97" w:rsidRPr="00566526" w:rsidRDefault="00A56F97" w:rsidP="00833FA5">
            <w:pPr>
              <w:jc w:val="center"/>
              <w:rPr>
                <w:rFonts w:ascii="Times" w:hAnsi="Times"/>
              </w:rPr>
            </w:pPr>
            <w:r w:rsidRPr="00566526">
              <w:rPr>
                <w:rFonts w:ascii="Times" w:hAnsi="Times"/>
              </w:rPr>
              <w:t xml:space="preserve">Partially </w:t>
            </w:r>
          </w:p>
          <w:p w14:paraId="4DACD4E9" w14:textId="77777777" w:rsidR="00A56F97" w:rsidRPr="00566526" w:rsidRDefault="00A56F97" w:rsidP="00833FA5">
            <w:pPr>
              <w:jc w:val="center"/>
              <w:rPr>
                <w:rFonts w:ascii="Times" w:hAnsi="Times"/>
              </w:rPr>
            </w:pPr>
            <w:r w:rsidRPr="00566526">
              <w:rPr>
                <w:rFonts w:ascii="Times" w:hAnsi="Times"/>
              </w:rPr>
              <w:t>disagree</w:t>
            </w:r>
          </w:p>
        </w:tc>
        <w:tc>
          <w:tcPr>
            <w:tcW w:w="1980" w:type="dxa"/>
          </w:tcPr>
          <w:p w14:paraId="7A70C8C8" w14:textId="77777777" w:rsidR="00A56F97" w:rsidRPr="00566526" w:rsidRDefault="00A56F97" w:rsidP="00833FA5">
            <w:pPr>
              <w:jc w:val="center"/>
              <w:rPr>
                <w:rFonts w:ascii="Times" w:hAnsi="Times"/>
              </w:rPr>
            </w:pPr>
            <w:r w:rsidRPr="00566526">
              <w:rPr>
                <w:rFonts w:ascii="Times" w:hAnsi="Times"/>
              </w:rPr>
              <w:t xml:space="preserve">Strongly </w:t>
            </w:r>
          </w:p>
          <w:p w14:paraId="53D38E33" w14:textId="77777777" w:rsidR="00A56F97" w:rsidRPr="00566526" w:rsidRDefault="00A56F97" w:rsidP="00833FA5">
            <w:pPr>
              <w:jc w:val="center"/>
              <w:rPr>
                <w:rFonts w:ascii="Times" w:hAnsi="Times"/>
              </w:rPr>
            </w:pPr>
            <w:r w:rsidRPr="00566526">
              <w:rPr>
                <w:rFonts w:ascii="Times" w:hAnsi="Times"/>
              </w:rPr>
              <w:t>disagree</w:t>
            </w:r>
          </w:p>
          <w:p w14:paraId="760329F1" w14:textId="77777777" w:rsidR="00A56F97" w:rsidRPr="00566526" w:rsidRDefault="00A56F97" w:rsidP="00833FA5">
            <w:pPr>
              <w:jc w:val="center"/>
              <w:rPr>
                <w:rFonts w:ascii="Times" w:hAnsi="Times"/>
              </w:rPr>
            </w:pPr>
          </w:p>
          <w:p w14:paraId="726D0692" w14:textId="77777777" w:rsidR="00A56F97" w:rsidRPr="00566526" w:rsidRDefault="00A56F97" w:rsidP="00833FA5">
            <w:pPr>
              <w:jc w:val="center"/>
              <w:rPr>
                <w:rFonts w:ascii="Times" w:hAnsi="Times"/>
              </w:rPr>
            </w:pPr>
          </w:p>
        </w:tc>
      </w:tr>
    </w:tbl>
    <w:p w14:paraId="4CE3CFE7" w14:textId="5D2664A0" w:rsidR="00A56F97" w:rsidRPr="001C5021" w:rsidRDefault="00A56F97" w:rsidP="001C5021">
      <w:pPr>
        <w:pStyle w:val="ListParagraph"/>
        <w:numPr>
          <w:ilvl w:val="0"/>
          <w:numId w:val="20"/>
        </w:numPr>
        <w:spacing w:before="100" w:beforeAutospacing="1" w:after="60"/>
        <w:rPr>
          <w:rFonts w:ascii="Times" w:hAnsi="Times" w:cs="Calibri"/>
        </w:rPr>
      </w:pPr>
      <w:r w:rsidRPr="001C5021">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8AC0DCC" w14:textId="77777777" w:rsidTr="00833FA5">
        <w:tc>
          <w:tcPr>
            <w:tcW w:w="1979" w:type="dxa"/>
          </w:tcPr>
          <w:p w14:paraId="5AABBC70" w14:textId="77777777" w:rsidR="00A56F97" w:rsidRPr="00566526" w:rsidRDefault="00A56F97" w:rsidP="00833FA5">
            <w:pPr>
              <w:jc w:val="center"/>
              <w:rPr>
                <w:rFonts w:ascii="Times" w:hAnsi="Times"/>
              </w:rPr>
            </w:pPr>
            <w:r w:rsidRPr="00566526">
              <w:rPr>
                <w:rFonts w:ascii="Times" w:hAnsi="Times"/>
              </w:rPr>
              <w:t>Strongly</w:t>
            </w:r>
          </w:p>
          <w:p w14:paraId="096907A2" w14:textId="77777777" w:rsidR="00A56F97" w:rsidRPr="00566526" w:rsidRDefault="00A56F97" w:rsidP="00833FA5">
            <w:pPr>
              <w:jc w:val="center"/>
              <w:rPr>
                <w:rFonts w:ascii="Times" w:hAnsi="Times"/>
              </w:rPr>
            </w:pPr>
            <w:r w:rsidRPr="00566526">
              <w:rPr>
                <w:rFonts w:ascii="Times" w:hAnsi="Times"/>
              </w:rPr>
              <w:t>agree</w:t>
            </w:r>
          </w:p>
          <w:p w14:paraId="1D567765" w14:textId="77777777" w:rsidR="00A56F97" w:rsidRPr="00566526" w:rsidRDefault="00A56F97" w:rsidP="00833FA5">
            <w:pPr>
              <w:jc w:val="center"/>
              <w:rPr>
                <w:rFonts w:ascii="Times" w:hAnsi="Times"/>
              </w:rPr>
            </w:pPr>
            <w:r w:rsidRPr="00566526">
              <w:rPr>
                <w:rFonts w:ascii="Times" w:hAnsi="Times"/>
                <w:noProof/>
              </w:rPr>
              <mc:AlternateContent>
                <mc:Choice Requires="wpg">
                  <w:drawing>
                    <wp:anchor distT="0" distB="0" distL="114300" distR="114300" simplePos="0" relativeHeight="251812864" behindDoc="0" locked="0" layoutInCell="1" allowOverlap="1" wp14:anchorId="03132C41" wp14:editId="58D2AD8B">
                      <wp:simplePos x="0" y="0"/>
                      <wp:positionH relativeFrom="column">
                        <wp:posOffset>403686</wp:posOffset>
                      </wp:positionH>
                      <wp:positionV relativeFrom="paragraph">
                        <wp:posOffset>96464</wp:posOffset>
                      </wp:positionV>
                      <wp:extent cx="5395615" cy="190389"/>
                      <wp:effectExtent l="0" t="0" r="14605" b="26035"/>
                      <wp:wrapNone/>
                      <wp:docPr id="310" name="Group 31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1" name="Rectangle 3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928F32" id="Group 310" o:spid="_x0000_s1026" style="position:absolute;margin-left:31.8pt;margin-top:7.6pt;width:424.85pt;height:15pt;z-index:2518128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i+sug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NM4vrLoDAAC5GAAADgAAAAAAAAAAAAAAAAAuAgAA&#13;&#10;ZHJzL2Uyb0RvYy54bWxQSwECLQAUAAYACAAAACEAGU4vbOIAAAANAQAADwAAAAAAAAAAAAAAAAAU&#13;&#10;BgAAZHJzL2Rvd25yZXYueG1sUEsFBgAAAAAEAAQA8wAAACMHAAAAAA==&#13;&#10;">
                      <v:rect id="Rectangle 3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rzygAAAOEAAAAPAAAAZHJzL2Rvd25yZXYueG1sRI/dagIx&#13;&#10;FITvC75DOELvanYt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O8pOvPKAAAA&#13;&#10;4QAAAA8AAAAAAAAAAAAAAAAABwIAAGRycy9kb3ducmV2LnhtbFBLBQYAAAAAAwADALcAAAD+AgAA&#13;&#10;AAA=&#13;&#10;" filled="f" strokecolor="black [3213]" strokeweight="1pt">
                        <v:shadow on="t" type="perspective" color="black" origin=",.5" offset=".63889mm,0" matrix="655f,,,655f"/>
                      </v:rect>
                      <v:rect id="Rectangle 3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E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B/7pITKAAAA&#13;&#10;4QAAAA8AAAAAAAAAAAAAAAAABwIAAGRycy9kb3ducmV2LnhtbFBLBQYAAAAAAwADALcAAAD+AgAA&#13;&#10;AAA=&#13;&#10;" filled="f" strokecolor="black [3213]" strokeweight="1pt">
                        <v:shadow on="t" type="perspective" color="black" origin=",.5" offset=".63889mm,0" matrix="655f,,,655f"/>
                      </v:rect>
                      <v:rect id="Rectangle 3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wEf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HC3AR/KAAAA&#13;&#10;4QAAAA8AAAAAAAAAAAAAAAAABwIAAGRycy9kb3ducmV2LnhtbFBLBQYAAAAAAwADALcAAAD+AgAA&#13;&#10;AAA=&#13;&#10;" filled="f" strokecolor="black [3213]" strokeweight="1pt">
                        <v:shadow on="t" type="perspective" color="black" origin=",.5" offset=".63889mm,0" matrix="655f,,,655f"/>
                      </v:rect>
                      <v:rect id="Rectangle 3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lrygAAAOEAAAAPAAAAZHJzL2Rvd25yZXYueG1sRI9bawIx&#13;&#10;FITfBf9DOELfNGtbRF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P9emWvKAAAA&#13;&#10;4QAAAA8AAAAAAAAAAAAAAAAABwIAAGRycy9kb3ducmV2LnhtbFBLBQYAAAAAAwADALcAAAD+AgAA&#13;&#10;AAA=&#13;&#10;" filled="f" strokecolor="black [3213]" strokeweight="1pt">
                        <v:shadow on="t" type="perspective" color="black" origin=",.5" offset=".63889mm,0" matrix="655f,,,655f"/>
                      </v:rect>
                      <v:rect id="Rectangle 3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jzwygAAAOEAAAAPAAAAZHJzL2Rvd25yZXYueG1sRI9bawIx&#13;&#10;FITfBf9DOELfNGtL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JASPP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92F113F" w14:textId="77777777" w:rsidR="00A56F97" w:rsidRPr="00566526" w:rsidRDefault="00A56F97" w:rsidP="00833FA5">
            <w:pPr>
              <w:jc w:val="center"/>
              <w:rPr>
                <w:rFonts w:ascii="Times" w:hAnsi="Times"/>
              </w:rPr>
            </w:pPr>
            <w:r w:rsidRPr="00566526">
              <w:rPr>
                <w:rFonts w:ascii="Times" w:hAnsi="Times"/>
              </w:rPr>
              <w:t>Partially</w:t>
            </w:r>
          </w:p>
          <w:p w14:paraId="3DB5502A" w14:textId="77777777" w:rsidR="00A56F97" w:rsidRPr="00566526" w:rsidRDefault="00A56F97" w:rsidP="00833FA5">
            <w:pPr>
              <w:jc w:val="center"/>
              <w:rPr>
                <w:rFonts w:ascii="Times" w:hAnsi="Times"/>
              </w:rPr>
            </w:pPr>
            <w:r w:rsidRPr="00566526">
              <w:rPr>
                <w:rFonts w:ascii="Times" w:hAnsi="Times"/>
              </w:rPr>
              <w:t>agree</w:t>
            </w:r>
          </w:p>
        </w:tc>
        <w:tc>
          <w:tcPr>
            <w:tcW w:w="1980" w:type="dxa"/>
          </w:tcPr>
          <w:p w14:paraId="6FD13086" w14:textId="77777777" w:rsidR="00A56F97" w:rsidRPr="00566526" w:rsidRDefault="00A56F97" w:rsidP="00833FA5">
            <w:pPr>
              <w:jc w:val="center"/>
              <w:rPr>
                <w:rFonts w:ascii="Times" w:hAnsi="Times"/>
              </w:rPr>
            </w:pPr>
            <w:r w:rsidRPr="00566526">
              <w:rPr>
                <w:rFonts w:ascii="Times" w:hAnsi="Times"/>
              </w:rPr>
              <w:t>Neither agree nor disagree</w:t>
            </w:r>
          </w:p>
        </w:tc>
        <w:tc>
          <w:tcPr>
            <w:tcW w:w="1980" w:type="dxa"/>
          </w:tcPr>
          <w:p w14:paraId="473F79A5" w14:textId="77777777" w:rsidR="00A56F97" w:rsidRPr="00566526" w:rsidRDefault="00A56F97" w:rsidP="00833FA5">
            <w:pPr>
              <w:jc w:val="center"/>
              <w:rPr>
                <w:rFonts w:ascii="Times" w:hAnsi="Times"/>
              </w:rPr>
            </w:pPr>
            <w:r w:rsidRPr="00566526">
              <w:rPr>
                <w:rFonts w:ascii="Times" w:hAnsi="Times"/>
              </w:rPr>
              <w:t xml:space="preserve">Partially </w:t>
            </w:r>
          </w:p>
          <w:p w14:paraId="692A773F" w14:textId="77777777" w:rsidR="00A56F97" w:rsidRPr="00566526" w:rsidRDefault="00A56F97" w:rsidP="00833FA5">
            <w:pPr>
              <w:jc w:val="center"/>
              <w:rPr>
                <w:rFonts w:ascii="Times" w:hAnsi="Times"/>
              </w:rPr>
            </w:pPr>
            <w:r w:rsidRPr="00566526">
              <w:rPr>
                <w:rFonts w:ascii="Times" w:hAnsi="Times"/>
              </w:rPr>
              <w:t>disagree</w:t>
            </w:r>
          </w:p>
        </w:tc>
        <w:tc>
          <w:tcPr>
            <w:tcW w:w="1980" w:type="dxa"/>
          </w:tcPr>
          <w:p w14:paraId="1D2D9098" w14:textId="77777777" w:rsidR="00A56F97" w:rsidRPr="00566526" w:rsidRDefault="00A56F97" w:rsidP="00833FA5">
            <w:pPr>
              <w:jc w:val="center"/>
              <w:rPr>
                <w:rFonts w:ascii="Times" w:hAnsi="Times"/>
              </w:rPr>
            </w:pPr>
            <w:r w:rsidRPr="00566526">
              <w:rPr>
                <w:rFonts w:ascii="Times" w:hAnsi="Times"/>
              </w:rPr>
              <w:t xml:space="preserve">Strongly </w:t>
            </w:r>
          </w:p>
          <w:p w14:paraId="7810CF7D" w14:textId="77777777" w:rsidR="00A56F97" w:rsidRPr="00566526" w:rsidRDefault="00A56F97" w:rsidP="00833FA5">
            <w:pPr>
              <w:jc w:val="center"/>
              <w:rPr>
                <w:rFonts w:ascii="Times" w:hAnsi="Times"/>
              </w:rPr>
            </w:pPr>
            <w:r w:rsidRPr="00566526">
              <w:rPr>
                <w:rFonts w:ascii="Times" w:hAnsi="Times"/>
              </w:rPr>
              <w:t>disagree</w:t>
            </w:r>
          </w:p>
          <w:p w14:paraId="37F4D80F" w14:textId="77777777" w:rsidR="00A56F97" w:rsidRPr="00566526" w:rsidRDefault="00A56F97" w:rsidP="00833FA5">
            <w:pPr>
              <w:jc w:val="center"/>
              <w:rPr>
                <w:rFonts w:ascii="Times" w:hAnsi="Times"/>
              </w:rPr>
            </w:pPr>
          </w:p>
          <w:p w14:paraId="471195C9" w14:textId="77777777" w:rsidR="00A56F97" w:rsidRPr="00566526" w:rsidRDefault="00A56F97" w:rsidP="00833FA5">
            <w:pPr>
              <w:jc w:val="center"/>
              <w:rPr>
                <w:rFonts w:ascii="Times" w:hAnsi="Times"/>
              </w:rPr>
            </w:pPr>
          </w:p>
        </w:tc>
      </w:tr>
    </w:tbl>
    <w:p w14:paraId="4B9A136A" w14:textId="77777777" w:rsidR="00A56F97" w:rsidRDefault="00A56F97" w:rsidP="00A56F97">
      <w:pPr>
        <w:rPr>
          <w:b/>
          <w:bCs/>
          <w:u w:val="single"/>
        </w:rPr>
      </w:pPr>
    </w:p>
    <w:p w14:paraId="1816F42F" w14:textId="77777777" w:rsidR="00A31ED7" w:rsidRDefault="00A31ED7" w:rsidP="00216B43">
      <w:pPr>
        <w:rPr>
          <w:b/>
          <w:bCs/>
          <w:u w:val="single"/>
        </w:rPr>
      </w:pPr>
    </w:p>
    <w:p w14:paraId="51C1465D" w14:textId="28AD4575" w:rsidR="00135CF3" w:rsidRDefault="00461FBB" w:rsidP="00216B43">
      <w:pPr>
        <w:rPr>
          <w:b/>
          <w:bCs/>
          <w:u w:val="single"/>
        </w:rPr>
      </w:pPr>
      <w:del w:id="853" w:author="Rashid Islam" w:date="2021-10-31T18:03:00Z">
        <w:r w:rsidRPr="00271EF0" w:rsidDel="00D77D11">
          <w:rPr>
            <w:noProof/>
          </w:rPr>
          <mc:AlternateContent>
            <mc:Choice Requires="wps">
              <w:drawing>
                <wp:anchor distT="0" distB="0" distL="114300" distR="114300" simplePos="0" relativeHeight="251816960" behindDoc="0" locked="0" layoutInCell="1" allowOverlap="1" wp14:anchorId="140BC0F9" wp14:editId="2558A41C">
                  <wp:simplePos x="0" y="0"/>
                  <wp:positionH relativeFrom="column">
                    <wp:posOffset>-97155</wp:posOffset>
                  </wp:positionH>
                  <wp:positionV relativeFrom="paragraph">
                    <wp:posOffset>-574040</wp:posOffset>
                  </wp:positionV>
                  <wp:extent cx="2602523" cy="271306"/>
                  <wp:effectExtent l="0" t="0" r="1270" b="0"/>
                  <wp:wrapNone/>
                  <wp:docPr id="317" name="Text Box 31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BC0F9" id="Text Box 317" o:spid="_x0000_s1049" type="#_x0000_t202" style="position:absolute;margin-left:-7.65pt;margin-top:-45.2pt;width:204.9pt;height:21.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DpYL3dSAIAAIUEAAAOAAAAAAAAAAAAAAAAAC4CAABkcnMvZTJvRG9jLnhtbFBLAQItABQABgAI&#13;&#10;AAAAIQAE6HE55QAAABABAAAPAAAAAAAAAAAAAAAAAKIEAABkcnMvZG93bnJldi54bWxQSwUGAAAA&#13;&#10;AAQABADzAAAAtAUAAAAA&#13;&#10;" fillcolor="white [3201]" stroked="f" strokeweight=".5pt">
                  <v:textbo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A31ED7">
        <w:rPr>
          <w:b/>
          <w:bCs/>
          <w:u w:val="single"/>
        </w:rPr>
        <w:t>Horizontal Chart</w:t>
      </w:r>
    </w:p>
    <w:p w14:paraId="31C374DF" w14:textId="77777777" w:rsidR="00A31ED7" w:rsidRPr="003771DD" w:rsidRDefault="00A31ED7" w:rsidP="00A31ED7">
      <w:pPr>
        <w:jc w:val="center"/>
      </w:pPr>
      <w:r>
        <w:rPr>
          <w:rFonts w:ascii="Times" w:hAnsi="Times"/>
          <w:noProof/>
          <w:color w:val="000000" w:themeColor="text1"/>
        </w:rPr>
        <w:drawing>
          <wp:inline distT="0" distB="0" distL="0" distR="0" wp14:anchorId="7B8E8AA6" wp14:editId="549C8E41">
            <wp:extent cx="5731510" cy="4432935"/>
            <wp:effectExtent l="0" t="0" r="0" b="0"/>
            <wp:docPr id="288" name="Picture 2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r>
        <w:rPr>
          <w:b/>
          <w:bCs/>
          <w:u w:val="single"/>
        </w:rPr>
        <w:br/>
      </w:r>
      <w:r w:rsidRPr="003771DD">
        <w:t>Figure-</w:t>
      </w:r>
      <w:r>
        <w:t>8</w:t>
      </w:r>
      <w:r w:rsidRPr="003771DD">
        <w:t>: Parallel Coordinate Chart</w:t>
      </w:r>
    </w:p>
    <w:p w14:paraId="524992E9" w14:textId="77777777" w:rsidR="000F385A" w:rsidRDefault="000F385A" w:rsidP="00216B43">
      <w:pPr>
        <w:rPr>
          <w:b/>
          <w:bCs/>
        </w:rPr>
      </w:pPr>
    </w:p>
    <w:p w14:paraId="01D57523" w14:textId="528BA519" w:rsidR="00AF4058" w:rsidRDefault="00AF4058" w:rsidP="00216B43">
      <w:pPr>
        <w:rPr>
          <w:rFonts w:ascii="Times" w:hAnsi="Times"/>
          <w:color w:val="1B1E23"/>
        </w:rPr>
      </w:pPr>
      <w:r w:rsidRPr="00AF4058">
        <w:rPr>
          <w:b/>
          <w:bCs/>
        </w:rPr>
        <w:t xml:space="preserve">Description: </w:t>
      </w:r>
    </w:p>
    <w:p w14:paraId="619713A4" w14:textId="103F9DB7" w:rsidR="00135CF3" w:rsidRPr="00AF4058" w:rsidRDefault="00AF4058" w:rsidP="00216B43">
      <w:pPr>
        <w:rPr>
          <w:b/>
          <w:bCs/>
          <w:u w:val="single"/>
        </w:rPr>
      </w:pPr>
      <w:r w:rsidRPr="009449E8">
        <w:rPr>
          <w:rFonts w:ascii="Times" w:hAnsi="Times"/>
          <w:color w:val="1B1E23"/>
        </w:rPr>
        <w:lastRenderedPageBreak/>
        <w:t>Horizo</w:t>
      </w:r>
      <w:r>
        <w:rPr>
          <w:rFonts w:ascii="Times" w:hAnsi="Times"/>
          <w:color w:val="1B1E23"/>
        </w:rPr>
        <w:t>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rPr>
        <w:t xml:space="preserve"> Uncertainties are represented here by colors other than the green one.</w:t>
      </w:r>
    </w:p>
    <w:p w14:paraId="1884487F" w14:textId="3FDB24AC" w:rsidR="00135CF3" w:rsidRDefault="00135CF3" w:rsidP="00216B43">
      <w:pPr>
        <w:rPr>
          <w:b/>
          <w:bCs/>
        </w:rPr>
      </w:pPr>
    </w:p>
    <w:p w14:paraId="7BDB2474" w14:textId="4D84D842" w:rsidR="000F385A" w:rsidRPr="00FF6D67" w:rsidRDefault="00CD2691" w:rsidP="000F385A">
      <w:pPr>
        <w:pStyle w:val="NormalWeb"/>
        <w:rPr>
          <w:rFonts w:ascii="Times New Roman" w:eastAsia="Times New Roman" w:hAnsi="Times New Roman"/>
          <w:b/>
          <w:bCs/>
          <w:sz w:val="24"/>
          <w:lang w:eastAsia="en-GB"/>
        </w:rPr>
      </w:pPr>
      <w:r>
        <w:rPr>
          <w:b/>
          <w:bCs/>
          <w:lang w:val="en-US"/>
        </w:rPr>
        <w:t>20</w:t>
      </w:r>
      <w:r w:rsidR="000F385A" w:rsidRPr="00FF6D67">
        <w:rPr>
          <w:b/>
          <w:bCs/>
          <w:lang w:val="en-US"/>
        </w:rPr>
        <w:t xml:space="preserve">. </w:t>
      </w:r>
      <w:r w:rsidR="000F385A" w:rsidRPr="00FF6D67">
        <w:rPr>
          <w:rFonts w:ascii="Times" w:eastAsia="Times New Roman" w:hAnsi="Times" w:cs="Calibri"/>
          <w:b/>
          <w:bCs/>
          <w:sz w:val="24"/>
          <w:lang w:eastAsia="en-GB"/>
        </w:rPr>
        <w:t>Select the degree to which you agree or disagree with each of the following statements:</w:t>
      </w:r>
      <w:r w:rsidR="000F385A" w:rsidRPr="00FF6D67">
        <w:rPr>
          <w:rFonts w:ascii="Calibri" w:eastAsia="Times New Roman" w:hAnsi="Calibri" w:cs="Calibri"/>
          <w:b/>
          <w:bCs/>
          <w:sz w:val="24"/>
          <w:lang w:eastAsia="en-GB"/>
        </w:rPr>
        <w:t xml:space="preserve"> </w:t>
      </w:r>
    </w:p>
    <w:p w14:paraId="211279CB" w14:textId="38100676" w:rsidR="000F385A" w:rsidRPr="00566526" w:rsidRDefault="000F385A" w:rsidP="000F385A">
      <w:pPr>
        <w:pStyle w:val="ListParagraph"/>
        <w:numPr>
          <w:ilvl w:val="0"/>
          <w:numId w:val="22"/>
        </w:numPr>
        <w:spacing w:before="100" w:beforeAutospacing="1" w:after="60"/>
        <w:rPr>
          <w:rFonts w:ascii="Times" w:hAnsi="Times" w:cs="Calibri"/>
          <w:sz w:val="24"/>
        </w:rPr>
      </w:pPr>
      <w:r>
        <w:rPr>
          <w:rFonts w:ascii="Times" w:hAnsi="Times" w:cs="Calibri"/>
          <w:sz w:val="24"/>
        </w:rPr>
        <w:t>Colombia indicates maximum aberration/uncertainty.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49E2A5B" w14:textId="77777777" w:rsidTr="00833FA5">
        <w:tc>
          <w:tcPr>
            <w:tcW w:w="1979" w:type="dxa"/>
          </w:tcPr>
          <w:p w14:paraId="5CD719C4" w14:textId="77777777" w:rsidR="000F385A" w:rsidRPr="00566526" w:rsidRDefault="000F385A" w:rsidP="00833FA5">
            <w:pPr>
              <w:jc w:val="center"/>
              <w:rPr>
                <w:rFonts w:ascii="Times" w:hAnsi="Times"/>
              </w:rPr>
            </w:pPr>
            <w:r w:rsidRPr="00566526">
              <w:rPr>
                <w:rFonts w:ascii="Times" w:hAnsi="Times"/>
              </w:rPr>
              <w:t>Strongly</w:t>
            </w:r>
          </w:p>
          <w:p w14:paraId="430456CF" w14:textId="77777777" w:rsidR="000F385A" w:rsidRPr="00566526" w:rsidRDefault="000F385A" w:rsidP="00833FA5">
            <w:pPr>
              <w:jc w:val="center"/>
              <w:rPr>
                <w:rFonts w:ascii="Times" w:hAnsi="Times"/>
              </w:rPr>
            </w:pPr>
            <w:r w:rsidRPr="00566526">
              <w:rPr>
                <w:rFonts w:ascii="Times" w:hAnsi="Times"/>
              </w:rPr>
              <w:t>agree</w:t>
            </w:r>
          </w:p>
          <w:p w14:paraId="18831E8A" w14:textId="77777777" w:rsidR="000F385A" w:rsidRPr="00566526" w:rsidRDefault="000F385A" w:rsidP="00833FA5">
            <w:pPr>
              <w:jc w:val="center"/>
              <w:rPr>
                <w:rFonts w:ascii="Times" w:hAnsi="Times"/>
              </w:rPr>
            </w:pPr>
            <w:r w:rsidRPr="00566526">
              <w:rPr>
                <w:rFonts w:ascii="Times" w:hAnsi="Times"/>
                <w:noProof/>
              </w:rPr>
              <mc:AlternateContent>
                <mc:Choice Requires="wpg">
                  <w:drawing>
                    <wp:anchor distT="0" distB="0" distL="114300" distR="114300" simplePos="0" relativeHeight="251819008" behindDoc="0" locked="0" layoutInCell="1" allowOverlap="1" wp14:anchorId="62CBA6D8" wp14:editId="150A236A">
                      <wp:simplePos x="0" y="0"/>
                      <wp:positionH relativeFrom="column">
                        <wp:posOffset>403686</wp:posOffset>
                      </wp:positionH>
                      <wp:positionV relativeFrom="paragraph">
                        <wp:posOffset>96464</wp:posOffset>
                      </wp:positionV>
                      <wp:extent cx="5395615" cy="190389"/>
                      <wp:effectExtent l="0" t="0" r="14605" b="26035"/>
                      <wp:wrapNone/>
                      <wp:docPr id="318" name="Group 318"/>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9" name="Rectangle 31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3BB93C" id="Group 318" o:spid="_x0000_s1026" style="position:absolute;margin-left:31.8pt;margin-top:7.6pt;width:424.85pt;height:15pt;z-index:2518190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59uIQsYDAAC5GAAADgAAAAAA&#13;&#10;AAAAAAAAAAAuAgAAZHJzL2Uyb0RvYy54bWxQSwECLQAUAAYACAAAACEAGU4vbOIAAAANAQAADwAA&#13;&#10;AAAAAAAAAAAAAAAgBgAAZHJzL2Rvd25yZXYueG1sUEsFBgAAAAAEAAQA8wAAAC8HAAAAAA==&#13;&#10;">
                      <v:rect id="Rectangle 31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" filled="f" strokecolor="black [3213]" strokeweight="1pt">
                        <v:shadow on="t" type="perspective" color="black" origin=",.5" offset=".63889mm,0" matrix="655f,,,655f"/>
                      </v:rect>
                      <v:rect id="Rectangle 32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VX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E4JVdXKAAAA&#13;&#10;4QAAAA8AAAAAAAAAAAAAAAAABwIAAGRycy9kb3ducmV2LnhtbFBLBQYAAAAAAwADALcAAAD+AgAA&#13;&#10;AAA=&#13;&#10;" filled="f" strokecolor="black [3213]" strokeweight="1pt">
                        <v:shadow on="t" type="perspective" color="black" origin=",.5" offset=".63889mm,0" matrix="655f,,,655f"/>
                      </v:rect>
                      <v:rect id="Rectangle 32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fB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CFF8E7KAAAA&#13;&#10;4QAAAA8AAAAAAAAAAAAAAAAABwIAAGRycy9kb3ducmV2LnhtbFBLBQYAAAAAAwADALcAAAD+AgAA&#13;&#10;AAA=&#13;&#10;" filled="f" strokecolor="black [3213]" strokeweight="1pt">
                        <v:shadow on="t" type="perspective" color="black" origin=",.5" offset=".63889mm,0" matrix="655f,,,655f"/>
                      </v:rect>
                      <v:rect id="Rectangle 32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4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NGXbjnKAAAA&#13;&#10;4QAAAA8AAAAAAAAAAAAAAAAABwIAAGRycy9kb3ducmV2LnhtbFBLBQYAAAAAAwADALcAAAD+AgAA&#13;&#10;AAA=&#13;&#10;" filled="f" strokecolor="black [3213]" strokeweight="1pt">
                        <v:shadow on="t" type="perspective" color="black" origin=",.5" offset=".63889mm,0" matrix="655f,,,655f"/>
                      </v:rect>
                      <v:rect id="Rectangle 32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8u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L7by6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93757B7" w14:textId="77777777" w:rsidR="000F385A" w:rsidRPr="00566526" w:rsidRDefault="000F385A" w:rsidP="00833FA5">
            <w:pPr>
              <w:jc w:val="center"/>
              <w:rPr>
                <w:rFonts w:ascii="Times" w:hAnsi="Times"/>
              </w:rPr>
            </w:pPr>
            <w:r w:rsidRPr="00566526">
              <w:rPr>
                <w:rFonts w:ascii="Times" w:hAnsi="Times"/>
              </w:rPr>
              <w:t>Partially</w:t>
            </w:r>
          </w:p>
          <w:p w14:paraId="5B2D018A" w14:textId="77777777" w:rsidR="000F385A" w:rsidRPr="00566526" w:rsidRDefault="000F385A" w:rsidP="00833FA5">
            <w:pPr>
              <w:jc w:val="center"/>
              <w:rPr>
                <w:rFonts w:ascii="Times" w:hAnsi="Times"/>
              </w:rPr>
            </w:pPr>
            <w:r w:rsidRPr="00566526">
              <w:rPr>
                <w:rFonts w:ascii="Times" w:hAnsi="Times"/>
              </w:rPr>
              <w:t>agree</w:t>
            </w:r>
          </w:p>
        </w:tc>
        <w:tc>
          <w:tcPr>
            <w:tcW w:w="1980" w:type="dxa"/>
          </w:tcPr>
          <w:p w14:paraId="68A0E0EC" w14:textId="77777777" w:rsidR="000F385A" w:rsidRPr="00566526" w:rsidRDefault="000F385A" w:rsidP="00833FA5">
            <w:pPr>
              <w:jc w:val="center"/>
              <w:rPr>
                <w:rFonts w:ascii="Times" w:hAnsi="Times"/>
              </w:rPr>
            </w:pPr>
            <w:r w:rsidRPr="00566526">
              <w:rPr>
                <w:rFonts w:ascii="Times" w:hAnsi="Times"/>
              </w:rPr>
              <w:t>Neither agree nor disagree</w:t>
            </w:r>
          </w:p>
        </w:tc>
        <w:tc>
          <w:tcPr>
            <w:tcW w:w="1980" w:type="dxa"/>
          </w:tcPr>
          <w:p w14:paraId="7EE1BD1C" w14:textId="77777777" w:rsidR="000F385A" w:rsidRPr="00566526" w:rsidRDefault="000F385A" w:rsidP="00833FA5">
            <w:pPr>
              <w:jc w:val="center"/>
              <w:rPr>
                <w:rFonts w:ascii="Times" w:hAnsi="Times"/>
              </w:rPr>
            </w:pPr>
            <w:r w:rsidRPr="00566526">
              <w:rPr>
                <w:rFonts w:ascii="Times" w:hAnsi="Times"/>
              </w:rPr>
              <w:t xml:space="preserve">Partially </w:t>
            </w:r>
          </w:p>
          <w:p w14:paraId="3520D348" w14:textId="77777777" w:rsidR="000F385A" w:rsidRPr="00566526" w:rsidRDefault="000F385A" w:rsidP="00833FA5">
            <w:pPr>
              <w:jc w:val="center"/>
              <w:rPr>
                <w:rFonts w:ascii="Times" w:hAnsi="Times"/>
              </w:rPr>
            </w:pPr>
            <w:r w:rsidRPr="00566526">
              <w:rPr>
                <w:rFonts w:ascii="Times" w:hAnsi="Times"/>
              </w:rPr>
              <w:t>disagree</w:t>
            </w:r>
          </w:p>
        </w:tc>
        <w:tc>
          <w:tcPr>
            <w:tcW w:w="1980" w:type="dxa"/>
          </w:tcPr>
          <w:p w14:paraId="47565197" w14:textId="77777777" w:rsidR="000F385A" w:rsidRPr="00566526" w:rsidRDefault="000F385A" w:rsidP="00833FA5">
            <w:pPr>
              <w:jc w:val="center"/>
              <w:rPr>
                <w:rFonts w:ascii="Times" w:hAnsi="Times"/>
              </w:rPr>
            </w:pPr>
            <w:r w:rsidRPr="00566526">
              <w:rPr>
                <w:rFonts w:ascii="Times" w:hAnsi="Times"/>
              </w:rPr>
              <w:t xml:space="preserve">Strongly </w:t>
            </w:r>
          </w:p>
          <w:p w14:paraId="5584DEED" w14:textId="77777777" w:rsidR="000F385A" w:rsidRPr="00566526" w:rsidRDefault="000F385A" w:rsidP="00833FA5">
            <w:pPr>
              <w:jc w:val="center"/>
              <w:rPr>
                <w:rFonts w:ascii="Times" w:hAnsi="Times"/>
              </w:rPr>
            </w:pPr>
            <w:r w:rsidRPr="00566526">
              <w:rPr>
                <w:rFonts w:ascii="Times" w:hAnsi="Times"/>
              </w:rPr>
              <w:t>disagree</w:t>
            </w:r>
          </w:p>
          <w:p w14:paraId="65691877" w14:textId="77777777" w:rsidR="000F385A" w:rsidRPr="00566526" w:rsidRDefault="000F385A" w:rsidP="00833FA5">
            <w:pPr>
              <w:jc w:val="center"/>
              <w:rPr>
                <w:rFonts w:ascii="Times" w:hAnsi="Times"/>
              </w:rPr>
            </w:pPr>
          </w:p>
          <w:p w14:paraId="0BDC7C6D" w14:textId="77777777" w:rsidR="000F385A" w:rsidRPr="00566526" w:rsidRDefault="000F385A" w:rsidP="00833FA5">
            <w:pPr>
              <w:jc w:val="center"/>
              <w:rPr>
                <w:rFonts w:ascii="Times" w:hAnsi="Times"/>
              </w:rPr>
            </w:pPr>
          </w:p>
        </w:tc>
      </w:tr>
    </w:tbl>
    <w:p w14:paraId="3403F071" w14:textId="28D5B169" w:rsidR="000F385A" w:rsidRPr="000F385A" w:rsidRDefault="000F385A" w:rsidP="000F385A">
      <w:pPr>
        <w:pStyle w:val="ListParagraph"/>
        <w:numPr>
          <w:ilvl w:val="0"/>
          <w:numId w:val="22"/>
        </w:numPr>
        <w:spacing w:before="100" w:beforeAutospacing="1" w:after="60"/>
        <w:rPr>
          <w:rFonts w:ascii="Times" w:hAnsi="Times" w:cs="Calibri"/>
        </w:rPr>
      </w:pPr>
      <w:r w:rsidRPr="000F385A">
        <w:rPr>
          <w:rFonts w:ascii="Times" w:hAnsi="Times" w:cs="Calibri"/>
        </w:rPr>
        <w:t>Germany shows little variation of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550A5F3F" w14:textId="77777777" w:rsidTr="00833FA5">
        <w:tc>
          <w:tcPr>
            <w:tcW w:w="1979" w:type="dxa"/>
          </w:tcPr>
          <w:p w14:paraId="162BF838" w14:textId="77777777" w:rsidR="000F385A" w:rsidRPr="00566526" w:rsidRDefault="000F385A" w:rsidP="00833FA5">
            <w:pPr>
              <w:jc w:val="center"/>
              <w:rPr>
                <w:rFonts w:ascii="Times" w:hAnsi="Times"/>
              </w:rPr>
            </w:pPr>
            <w:r w:rsidRPr="00566526">
              <w:rPr>
                <w:rFonts w:ascii="Times" w:hAnsi="Times"/>
              </w:rPr>
              <w:t>Strongly</w:t>
            </w:r>
          </w:p>
          <w:p w14:paraId="2FDE35AA" w14:textId="77777777" w:rsidR="000F385A" w:rsidRPr="00566526" w:rsidRDefault="000F385A" w:rsidP="00833FA5">
            <w:pPr>
              <w:jc w:val="center"/>
              <w:rPr>
                <w:rFonts w:ascii="Times" w:hAnsi="Times"/>
              </w:rPr>
            </w:pPr>
            <w:r w:rsidRPr="00566526">
              <w:rPr>
                <w:rFonts w:ascii="Times" w:hAnsi="Times"/>
              </w:rPr>
              <w:t>agree</w:t>
            </w:r>
          </w:p>
          <w:p w14:paraId="7ABD92DF" w14:textId="77777777" w:rsidR="000F385A" w:rsidRPr="00566526" w:rsidRDefault="000F385A" w:rsidP="00833FA5">
            <w:pPr>
              <w:jc w:val="center"/>
              <w:rPr>
                <w:rFonts w:ascii="Times" w:hAnsi="Times"/>
              </w:rPr>
            </w:pPr>
            <w:r w:rsidRPr="00566526">
              <w:rPr>
                <w:rFonts w:ascii="Times" w:hAnsi="Times"/>
                <w:noProof/>
              </w:rPr>
              <mc:AlternateContent>
                <mc:Choice Requires="wpg">
                  <w:drawing>
                    <wp:anchor distT="0" distB="0" distL="114300" distR="114300" simplePos="0" relativeHeight="251821056" behindDoc="0" locked="0" layoutInCell="1" allowOverlap="1" wp14:anchorId="09F4D6A5" wp14:editId="40FD5E24">
                      <wp:simplePos x="0" y="0"/>
                      <wp:positionH relativeFrom="column">
                        <wp:posOffset>403686</wp:posOffset>
                      </wp:positionH>
                      <wp:positionV relativeFrom="paragraph">
                        <wp:posOffset>96464</wp:posOffset>
                      </wp:positionV>
                      <wp:extent cx="5395615" cy="190389"/>
                      <wp:effectExtent l="0" t="0" r="14605" b="26035"/>
                      <wp:wrapNone/>
                      <wp:docPr id="324" name="Group 32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25" name="Rectangle 3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AAB9F1" id="Group 324" o:spid="_x0000_s1026" style="position:absolute;margin-left:31.8pt;margin-top:7.6pt;width:424.85pt;height:15pt;z-index:2518210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8HM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M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MyPwcy7AwAAuRgAAA4AAAAAAAAAAAAAAAAALgIA&#13;&#10;AGRycy9lMm9Eb2MueG1sUEsBAi0AFAAGAAgAAAAhABlOL2ziAAAADQEAAA8AAAAAAAAAAAAAAAAA&#13;&#10;FQYAAGRycy9kb3ducmV2LnhtbFBLBQYAAAAABAAEAPMAAAAkBwAAAAA=&#13;&#10;">
                      <v:rect id="Rectangle 32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vZN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" filled="f" strokecolor="black [3213]" strokeweight="1pt">
                        <v:shadow on="t" type="perspective" color="black" origin=",.5" offset=".63889mm,0" matrix="655f,,,655f"/>
                      </v:rect>
                      <v:rect id="Rectangle 32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g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" filled="f" strokecolor="black [3213]" strokeweight="1pt">
                        <v:shadow on="t" type="perspective" color="black" origin=",.5" offset=".63889mm,0" matrix="655f,,,655f"/>
                      </v:rect>
                      <v:rect id="Rectangle 32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M2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" filled="f" strokecolor="black [3213]" strokeweight="1pt">
                        <v:shadow on="t" type="perspective" color="black" origin=",.5" offset=".63889mm,0" matrix="655f,,,655f"/>
                      </v:rect>
                      <v:rect id="Rectangle 32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1n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" filled="f" strokecolor="black [3213]" strokeweight="1pt">
                        <v:shadow on="t" type="perspective" color="black" origin=",.5" offset=".63889mm,0" matrix="655f,,,655f"/>
                      </v:rect>
                      <v:rect id="Rectangle 32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x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qGg0f4exTfgJz9AgAA//8DAFBLAQItABQABgAIAAAAIQDb4fbL7gAAAIUBAAATAAAA&#13;&#10;AAAAAAAAAAAAAAAAAABbQ29udGVudF9UeXBlc10ueG1sUEsBAi0AFAAGAAgAAAAhAFr0LFu/AAAA&#13;&#10;FQEAAAsAAAAAAAAAAAAAAAAAHwEAAF9yZWxzLy5yZWxzUEsBAi0AFAAGAAgAAAAhAN8z/E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B8663A" w14:textId="77777777" w:rsidR="000F385A" w:rsidRPr="00566526" w:rsidRDefault="000F385A" w:rsidP="00833FA5">
            <w:pPr>
              <w:jc w:val="center"/>
              <w:rPr>
                <w:rFonts w:ascii="Times" w:hAnsi="Times"/>
              </w:rPr>
            </w:pPr>
            <w:r w:rsidRPr="00566526">
              <w:rPr>
                <w:rFonts w:ascii="Times" w:hAnsi="Times"/>
              </w:rPr>
              <w:t>Partially</w:t>
            </w:r>
          </w:p>
          <w:p w14:paraId="1E36AA98" w14:textId="77777777" w:rsidR="000F385A" w:rsidRPr="00566526" w:rsidRDefault="000F385A" w:rsidP="00833FA5">
            <w:pPr>
              <w:jc w:val="center"/>
              <w:rPr>
                <w:rFonts w:ascii="Times" w:hAnsi="Times"/>
              </w:rPr>
            </w:pPr>
            <w:r w:rsidRPr="00566526">
              <w:rPr>
                <w:rFonts w:ascii="Times" w:hAnsi="Times"/>
              </w:rPr>
              <w:t>agree</w:t>
            </w:r>
          </w:p>
        </w:tc>
        <w:tc>
          <w:tcPr>
            <w:tcW w:w="1980" w:type="dxa"/>
          </w:tcPr>
          <w:p w14:paraId="323B55CC" w14:textId="77777777" w:rsidR="000F385A" w:rsidRPr="00566526" w:rsidRDefault="000F385A" w:rsidP="00833FA5">
            <w:pPr>
              <w:jc w:val="center"/>
              <w:rPr>
                <w:rFonts w:ascii="Times" w:hAnsi="Times"/>
              </w:rPr>
            </w:pPr>
            <w:r w:rsidRPr="00566526">
              <w:rPr>
                <w:rFonts w:ascii="Times" w:hAnsi="Times"/>
              </w:rPr>
              <w:t>Neither agree nor disagree</w:t>
            </w:r>
          </w:p>
        </w:tc>
        <w:tc>
          <w:tcPr>
            <w:tcW w:w="1980" w:type="dxa"/>
          </w:tcPr>
          <w:p w14:paraId="29573F03" w14:textId="77777777" w:rsidR="000F385A" w:rsidRPr="00566526" w:rsidRDefault="000F385A" w:rsidP="00833FA5">
            <w:pPr>
              <w:jc w:val="center"/>
              <w:rPr>
                <w:rFonts w:ascii="Times" w:hAnsi="Times"/>
              </w:rPr>
            </w:pPr>
            <w:r w:rsidRPr="00566526">
              <w:rPr>
                <w:rFonts w:ascii="Times" w:hAnsi="Times"/>
              </w:rPr>
              <w:t xml:space="preserve">Partially </w:t>
            </w:r>
          </w:p>
          <w:p w14:paraId="13193002" w14:textId="77777777" w:rsidR="000F385A" w:rsidRPr="00566526" w:rsidRDefault="000F385A" w:rsidP="00833FA5">
            <w:pPr>
              <w:jc w:val="center"/>
              <w:rPr>
                <w:rFonts w:ascii="Times" w:hAnsi="Times"/>
              </w:rPr>
            </w:pPr>
            <w:r w:rsidRPr="00566526">
              <w:rPr>
                <w:rFonts w:ascii="Times" w:hAnsi="Times"/>
              </w:rPr>
              <w:t>disagree</w:t>
            </w:r>
          </w:p>
        </w:tc>
        <w:tc>
          <w:tcPr>
            <w:tcW w:w="1980" w:type="dxa"/>
          </w:tcPr>
          <w:p w14:paraId="48536F01" w14:textId="77777777" w:rsidR="000F385A" w:rsidRPr="00566526" w:rsidRDefault="000F385A" w:rsidP="00833FA5">
            <w:pPr>
              <w:jc w:val="center"/>
              <w:rPr>
                <w:rFonts w:ascii="Times" w:hAnsi="Times"/>
              </w:rPr>
            </w:pPr>
            <w:r w:rsidRPr="00566526">
              <w:rPr>
                <w:rFonts w:ascii="Times" w:hAnsi="Times"/>
              </w:rPr>
              <w:t xml:space="preserve">Strongly </w:t>
            </w:r>
          </w:p>
          <w:p w14:paraId="43D64EA2" w14:textId="77777777" w:rsidR="000F385A" w:rsidRPr="00566526" w:rsidRDefault="000F385A" w:rsidP="00833FA5">
            <w:pPr>
              <w:jc w:val="center"/>
              <w:rPr>
                <w:rFonts w:ascii="Times" w:hAnsi="Times"/>
              </w:rPr>
            </w:pPr>
            <w:r w:rsidRPr="00566526">
              <w:rPr>
                <w:rFonts w:ascii="Times" w:hAnsi="Times"/>
              </w:rPr>
              <w:t>disagree</w:t>
            </w:r>
          </w:p>
          <w:p w14:paraId="0F936B74" w14:textId="77777777" w:rsidR="000F385A" w:rsidRPr="00566526" w:rsidRDefault="000F385A" w:rsidP="00833FA5">
            <w:pPr>
              <w:jc w:val="center"/>
              <w:rPr>
                <w:rFonts w:ascii="Times" w:hAnsi="Times"/>
              </w:rPr>
            </w:pPr>
          </w:p>
          <w:p w14:paraId="258E0960" w14:textId="77777777" w:rsidR="000F385A" w:rsidRPr="00566526" w:rsidRDefault="000F385A" w:rsidP="00833FA5">
            <w:pPr>
              <w:jc w:val="center"/>
              <w:rPr>
                <w:rFonts w:ascii="Times" w:hAnsi="Times"/>
              </w:rPr>
            </w:pPr>
          </w:p>
        </w:tc>
      </w:tr>
    </w:tbl>
    <w:p w14:paraId="551AAFE7" w14:textId="77777777" w:rsidR="000F385A" w:rsidRDefault="000F385A" w:rsidP="00216B43">
      <w:pPr>
        <w:rPr>
          <w:b/>
          <w:bCs/>
        </w:rPr>
      </w:pPr>
    </w:p>
    <w:p w14:paraId="3836F3CF" w14:textId="49F47EF5" w:rsidR="000F385A" w:rsidRPr="000F385A" w:rsidRDefault="00857453" w:rsidP="000F385A">
      <w:pPr>
        <w:pStyle w:val="ListParagraph"/>
        <w:numPr>
          <w:ilvl w:val="0"/>
          <w:numId w:val="22"/>
        </w:numPr>
        <w:spacing w:before="100" w:beforeAutospacing="1" w:after="60"/>
        <w:rPr>
          <w:rFonts w:ascii="Times" w:hAnsi="Times" w:cs="Calibri"/>
        </w:rPr>
      </w:pPr>
      <w:del w:id="854" w:author="Rashid Islam" w:date="2021-10-31T18:04:00Z">
        <w:r w:rsidRPr="00271EF0" w:rsidDel="00D77D11">
          <w:rPr>
            <w:noProof/>
          </w:rPr>
          <mc:AlternateContent>
            <mc:Choice Requires="wps">
              <w:drawing>
                <wp:anchor distT="0" distB="0" distL="114300" distR="114300" simplePos="0" relativeHeight="251825152" behindDoc="0" locked="0" layoutInCell="1" allowOverlap="1" wp14:anchorId="3377632D" wp14:editId="5311739A">
                  <wp:simplePos x="0" y="0"/>
                  <wp:positionH relativeFrom="column">
                    <wp:posOffset>-97155</wp:posOffset>
                  </wp:positionH>
                  <wp:positionV relativeFrom="paragraph">
                    <wp:posOffset>-574040</wp:posOffset>
                  </wp:positionV>
                  <wp:extent cx="2602523" cy="271306"/>
                  <wp:effectExtent l="0" t="0" r="1270" b="0"/>
                  <wp:wrapNone/>
                  <wp:docPr id="336" name="Text Box 33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38797E16" w14:textId="77777777" w:rsidR="00857453" w:rsidRPr="00646930" w:rsidRDefault="00857453" w:rsidP="0085745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7632D" id="Text Box 336" o:spid="_x0000_s1050" type="#_x0000_t202" style="position:absolute;left:0;text-align:left;margin-left:-7.65pt;margin-top:-45.2pt;width:204.9pt;height:21.3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DvHcGcSAIAAIUEAAAOAAAAAAAAAAAAAAAAAC4CAABkcnMvZTJvRG9jLnhtbFBLAQItABQABgAI&#13;&#10;AAAAIQAE6HE55QAAABABAAAPAAAAAAAAAAAAAAAAAKIEAABkcnMvZG93bnJldi54bWxQSwUGAAAA&#13;&#10;AAQABADzAAAAtAUAAAAA&#13;&#10;" fillcolor="white [3201]" stroked="f" strokeweight=".5pt">
                  <v:textbox>
                    <w:txbxContent>
                      <w:p w14:paraId="38797E16" w14:textId="77777777" w:rsidR="00857453" w:rsidRPr="00646930" w:rsidRDefault="00857453" w:rsidP="0085745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del>
      <w:r w:rsidR="000F385A" w:rsidRPr="000F385A">
        <w:rPr>
          <w:rFonts w:ascii="Times" w:hAnsi="Times" w:cs="Calibri"/>
        </w:rPr>
        <w:t>Iran has almost constant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F6E3AB9" w14:textId="77777777" w:rsidTr="00833FA5">
        <w:tc>
          <w:tcPr>
            <w:tcW w:w="1979" w:type="dxa"/>
          </w:tcPr>
          <w:p w14:paraId="2F341BED" w14:textId="77777777" w:rsidR="000F385A" w:rsidRPr="00566526" w:rsidRDefault="000F385A" w:rsidP="00833FA5">
            <w:pPr>
              <w:jc w:val="center"/>
              <w:rPr>
                <w:rFonts w:ascii="Times" w:hAnsi="Times"/>
              </w:rPr>
            </w:pPr>
            <w:r w:rsidRPr="00566526">
              <w:rPr>
                <w:rFonts w:ascii="Times" w:hAnsi="Times"/>
              </w:rPr>
              <w:t>Strongly</w:t>
            </w:r>
          </w:p>
          <w:p w14:paraId="7D2010C3" w14:textId="77777777" w:rsidR="000F385A" w:rsidRPr="00566526" w:rsidRDefault="000F385A" w:rsidP="00833FA5">
            <w:pPr>
              <w:jc w:val="center"/>
              <w:rPr>
                <w:rFonts w:ascii="Times" w:hAnsi="Times"/>
              </w:rPr>
            </w:pPr>
            <w:r w:rsidRPr="00566526">
              <w:rPr>
                <w:rFonts w:ascii="Times" w:hAnsi="Times"/>
              </w:rPr>
              <w:t>agree</w:t>
            </w:r>
          </w:p>
          <w:p w14:paraId="522FF57C" w14:textId="77777777" w:rsidR="000F385A" w:rsidRPr="00566526" w:rsidRDefault="000F385A" w:rsidP="00833FA5">
            <w:pPr>
              <w:jc w:val="center"/>
              <w:rPr>
                <w:rFonts w:ascii="Times" w:hAnsi="Times"/>
              </w:rPr>
            </w:pPr>
            <w:r w:rsidRPr="00566526">
              <w:rPr>
                <w:rFonts w:ascii="Times" w:hAnsi="Times"/>
                <w:noProof/>
              </w:rPr>
              <mc:AlternateContent>
                <mc:Choice Requires="wpg">
                  <w:drawing>
                    <wp:anchor distT="0" distB="0" distL="114300" distR="114300" simplePos="0" relativeHeight="251823104" behindDoc="0" locked="0" layoutInCell="1" allowOverlap="1" wp14:anchorId="32CF84AE" wp14:editId="5F8CC3B2">
                      <wp:simplePos x="0" y="0"/>
                      <wp:positionH relativeFrom="column">
                        <wp:posOffset>403686</wp:posOffset>
                      </wp:positionH>
                      <wp:positionV relativeFrom="paragraph">
                        <wp:posOffset>96464</wp:posOffset>
                      </wp:positionV>
                      <wp:extent cx="5395615" cy="190389"/>
                      <wp:effectExtent l="0" t="0" r="14605" b="26035"/>
                      <wp:wrapNone/>
                      <wp:docPr id="330" name="Group 33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31" name="Rectangle 33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F9BB49" id="Group 330" o:spid="_x0000_s1026" style="position:absolute;margin-left:31.8pt;margin-top:7.6pt;width:424.85pt;height:15pt;z-index:2518231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DG8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AKsMby7AwAAuRgAAA4AAAAAAAAAAAAAAAAALgIA&#13;&#10;AGRycy9lMm9Eb2MueG1sUEsBAi0AFAAGAAgAAAAhABlOL2ziAAAADQEAAA8AAAAAAAAAAAAAAAAA&#13;&#10;FQYAAGRycy9kb3ducmV2LnhtbFBLBQYAAAAABAAEAPMAAAAkBwAAAAA=&#13;&#10;">
                      <v:rect id="Rectangle 33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GaT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KScZpPKAAAA&#13;&#10;4QAAAA8AAAAAAAAAAAAAAAAABwIAAGRycy9kb3ducmV2LnhtbFBLBQYAAAAAAwADALcAAAD+AgAA&#13;&#10;AAA=&#13;&#10;" filled="f" strokecolor="black [3213]" strokeweight="1pt">
                        <v:shadow on="t" type="perspective" color="black" origin=",.5" offset=".63889mm,0" matrix="655f,,,655f"/>
                      </v:rect>
                      <v:rect id="Rectangle 33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jk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FRO+OTKAAAA&#13;&#10;4QAAAA8AAAAAAAAAAAAAAAAABwIAAGRycy9kb3ducmV2LnhtbFBLBQYAAAAAAwADALcAAAD+AgAA&#13;&#10;AAA=&#13;&#10;" filled="f" strokecolor="black [3213]" strokeweight="1pt">
                        <v:shadow on="t" type="perspective" color="black" origin=",.5" offset=".63889mm,0" matrix="655f,,,655f"/>
                      </v:rect>
                      <v:rect id="Rectangle 33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l1/ygAAAOEAAAAPAAAAZHJzL2Rvd25yZXYueG1sRI9BawIx&#13;&#10;FITvhf6H8ARvNWsX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DsCXX/KAAAA&#13;&#10;4QAAAA8AAAAAAAAAAAAAAAAABwIAAGRycy9kb3ducmV2LnhtbFBLBQYAAAAAAwADALcAAAD+AgAA&#13;&#10;AAA=&#13;&#10;" filled="f" strokecolor="black [3213]" strokeweight="1pt">
                        <v:shadow on="t" type="perspective" color="black" origin=",.5" offset=".63889mm,0" matrix="655f,,,655f"/>
                      </v:rect>
                      <v:rect id="Rectangle 33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68UL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LTrxQvKAAAA&#13;&#10;4QAAAA8AAAAAAAAAAAAAAAAABwIAAGRycy9kb3ducmV2LnhtbFBLBQYAAAAAAwADALcAAAD+AgAA&#13;&#10;AAA=&#13;&#10;" filled="f" strokecolor="black [3213]" strokeweight="1pt">
                        <v:shadow on="t" type="perspective" color="black" origin=",.5" offset=".63889mm,0" matrix="655f,,,655f"/>
                      </v:rect>
                      <v:rect id="Rectangle 33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2CQygAAAOEAAAAPAAAAZHJzL2Rvd25yZXYueG1sRI/dagIx&#13;&#10;FITvC75DOIJ3NWul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NunYJ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4E97E93" w14:textId="77777777" w:rsidR="000F385A" w:rsidRPr="00566526" w:rsidRDefault="000F385A" w:rsidP="00833FA5">
            <w:pPr>
              <w:jc w:val="center"/>
              <w:rPr>
                <w:rFonts w:ascii="Times" w:hAnsi="Times"/>
              </w:rPr>
            </w:pPr>
            <w:r w:rsidRPr="00566526">
              <w:rPr>
                <w:rFonts w:ascii="Times" w:hAnsi="Times"/>
              </w:rPr>
              <w:t>Partially</w:t>
            </w:r>
          </w:p>
          <w:p w14:paraId="5CA98FCA" w14:textId="77777777" w:rsidR="000F385A" w:rsidRPr="00566526" w:rsidRDefault="000F385A" w:rsidP="00833FA5">
            <w:pPr>
              <w:jc w:val="center"/>
              <w:rPr>
                <w:rFonts w:ascii="Times" w:hAnsi="Times"/>
              </w:rPr>
            </w:pPr>
            <w:r w:rsidRPr="00566526">
              <w:rPr>
                <w:rFonts w:ascii="Times" w:hAnsi="Times"/>
              </w:rPr>
              <w:t>agree</w:t>
            </w:r>
          </w:p>
        </w:tc>
        <w:tc>
          <w:tcPr>
            <w:tcW w:w="1980" w:type="dxa"/>
          </w:tcPr>
          <w:p w14:paraId="6FFE0FAC" w14:textId="77777777" w:rsidR="000F385A" w:rsidRPr="00566526" w:rsidRDefault="000F385A" w:rsidP="00833FA5">
            <w:pPr>
              <w:jc w:val="center"/>
              <w:rPr>
                <w:rFonts w:ascii="Times" w:hAnsi="Times"/>
              </w:rPr>
            </w:pPr>
            <w:r w:rsidRPr="00566526">
              <w:rPr>
                <w:rFonts w:ascii="Times" w:hAnsi="Times"/>
              </w:rPr>
              <w:t>Neither agree nor disagree</w:t>
            </w:r>
          </w:p>
        </w:tc>
        <w:tc>
          <w:tcPr>
            <w:tcW w:w="1980" w:type="dxa"/>
          </w:tcPr>
          <w:p w14:paraId="00AC2AC8" w14:textId="77777777" w:rsidR="000F385A" w:rsidRPr="00566526" w:rsidRDefault="000F385A" w:rsidP="00833FA5">
            <w:pPr>
              <w:jc w:val="center"/>
              <w:rPr>
                <w:rFonts w:ascii="Times" w:hAnsi="Times"/>
              </w:rPr>
            </w:pPr>
            <w:r w:rsidRPr="00566526">
              <w:rPr>
                <w:rFonts w:ascii="Times" w:hAnsi="Times"/>
              </w:rPr>
              <w:t xml:space="preserve">Partially </w:t>
            </w:r>
          </w:p>
          <w:p w14:paraId="67F1E058" w14:textId="77777777" w:rsidR="000F385A" w:rsidRPr="00566526" w:rsidRDefault="000F385A" w:rsidP="00833FA5">
            <w:pPr>
              <w:jc w:val="center"/>
              <w:rPr>
                <w:rFonts w:ascii="Times" w:hAnsi="Times"/>
              </w:rPr>
            </w:pPr>
            <w:r w:rsidRPr="00566526">
              <w:rPr>
                <w:rFonts w:ascii="Times" w:hAnsi="Times"/>
              </w:rPr>
              <w:t>disagree</w:t>
            </w:r>
          </w:p>
        </w:tc>
        <w:tc>
          <w:tcPr>
            <w:tcW w:w="1980" w:type="dxa"/>
          </w:tcPr>
          <w:p w14:paraId="453877D2" w14:textId="77777777" w:rsidR="000F385A" w:rsidRPr="00566526" w:rsidRDefault="000F385A" w:rsidP="00833FA5">
            <w:pPr>
              <w:jc w:val="center"/>
              <w:rPr>
                <w:rFonts w:ascii="Times" w:hAnsi="Times"/>
              </w:rPr>
            </w:pPr>
            <w:r w:rsidRPr="00566526">
              <w:rPr>
                <w:rFonts w:ascii="Times" w:hAnsi="Times"/>
              </w:rPr>
              <w:t xml:space="preserve">Strongly </w:t>
            </w:r>
          </w:p>
          <w:p w14:paraId="22598F27" w14:textId="77777777" w:rsidR="000F385A" w:rsidRPr="00566526" w:rsidRDefault="000F385A" w:rsidP="00833FA5">
            <w:pPr>
              <w:jc w:val="center"/>
              <w:rPr>
                <w:rFonts w:ascii="Times" w:hAnsi="Times"/>
              </w:rPr>
            </w:pPr>
            <w:r w:rsidRPr="00566526">
              <w:rPr>
                <w:rFonts w:ascii="Times" w:hAnsi="Times"/>
              </w:rPr>
              <w:t>disagree</w:t>
            </w:r>
          </w:p>
          <w:p w14:paraId="60D5992B" w14:textId="77777777" w:rsidR="000F385A" w:rsidRPr="00566526" w:rsidRDefault="000F385A" w:rsidP="00833FA5">
            <w:pPr>
              <w:jc w:val="center"/>
              <w:rPr>
                <w:rFonts w:ascii="Times" w:hAnsi="Times"/>
              </w:rPr>
            </w:pPr>
          </w:p>
          <w:p w14:paraId="7D61E3D4" w14:textId="77777777" w:rsidR="000F385A" w:rsidRPr="00566526" w:rsidRDefault="000F385A" w:rsidP="00833FA5">
            <w:pPr>
              <w:jc w:val="center"/>
              <w:rPr>
                <w:rFonts w:ascii="Times" w:hAnsi="Times"/>
              </w:rPr>
            </w:pPr>
          </w:p>
        </w:tc>
      </w:tr>
    </w:tbl>
    <w:p w14:paraId="643154E9" w14:textId="77777777" w:rsidR="00135CF3" w:rsidRDefault="00135CF3" w:rsidP="00216B43">
      <w:pPr>
        <w:rPr>
          <w:b/>
          <w:bCs/>
        </w:rPr>
      </w:pPr>
    </w:p>
    <w:p w14:paraId="7C692D58" w14:textId="01E01F93" w:rsidR="00CD2691" w:rsidRPr="00315886" w:rsidRDefault="00CD2691" w:rsidP="00CD2691">
      <w:pPr>
        <w:spacing w:before="100" w:beforeAutospacing="1" w:after="100" w:afterAutospacing="1"/>
        <w:rPr>
          <w:rFonts w:ascii="Times" w:hAnsi="Times" w:cs="Calibri"/>
          <w:b/>
          <w:bCs/>
        </w:rPr>
      </w:pPr>
      <w:r>
        <w:rPr>
          <w:rFonts w:ascii="Times" w:hAnsi="Times" w:cs="Calibri"/>
          <w:b/>
          <w:bCs/>
        </w:rPr>
        <w:t>21</w:t>
      </w:r>
      <w:r w:rsidRPr="00315886">
        <w:rPr>
          <w:rFonts w:ascii="Times" w:hAnsi="Times" w:cs="Calibri"/>
          <w:b/>
          <w:bCs/>
        </w:rPr>
        <w:t xml:space="preserve">. Please provide any additional comments/suggestions you wish the researchers to inform regarding this section. </w:t>
      </w:r>
    </w:p>
    <w:p w14:paraId="69FD9336" w14:textId="77777777" w:rsidR="00CD2691" w:rsidRDefault="00CD2691" w:rsidP="00CD2691">
      <w:pPr>
        <w:spacing w:before="100" w:beforeAutospacing="1" w:after="100" w:afterAutospacing="1"/>
        <w:rPr>
          <w:rFonts w:ascii="Calibri" w:hAnsi="Calibri" w:cs="Calibri"/>
        </w:rPr>
      </w:pPr>
      <w:r>
        <w:rPr>
          <w:rFonts w:ascii="Calibri" w:hAnsi="Calibri" w:cs="Calibri"/>
        </w:rPr>
        <w:t>……………………………………….……………………………………….……………………………………….…………………………………</w:t>
      </w:r>
    </w:p>
    <w:p w14:paraId="40055D67" w14:textId="77777777" w:rsidR="00CD2691" w:rsidRPr="00A06E78" w:rsidRDefault="00CD2691" w:rsidP="00CD2691">
      <w:pPr>
        <w:spacing w:before="100" w:beforeAutospacing="1" w:after="100" w:afterAutospacing="1"/>
      </w:pPr>
      <w:r>
        <w:rPr>
          <w:rFonts w:ascii="Calibri" w:hAnsi="Calibri" w:cs="Calibri"/>
        </w:rPr>
        <w:t>……………………………………….……………………………………….……………………………………….…………………………………</w:t>
      </w:r>
    </w:p>
    <w:p w14:paraId="28DD09A4" w14:textId="77777777" w:rsidR="00CD2691" w:rsidRDefault="00CD2691" w:rsidP="00CD2691">
      <w:pPr>
        <w:rPr>
          <w:rFonts w:ascii="Calibri" w:hAnsi="Calibri" w:cs="Calibri"/>
        </w:rPr>
      </w:pPr>
      <w:r>
        <w:rPr>
          <w:rFonts w:ascii="Calibri" w:hAnsi="Calibri" w:cs="Calibri"/>
        </w:rPr>
        <w:t>……………………………………….……………………………………….……………………………………….…………………………………</w:t>
      </w:r>
    </w:p>
    <w:p w14:paraId="048744D6" w14:textId="6C26A728" w:rsidR="007C3A0C" w:rsidDel="00D77D11" w:rsidRDefault="007C3A0C" w:rsidP="00A06E78">
      <w:pPr>
        <w:spacing w:before="100" w:beforeAutospacing="1" w:after="100" w:afterAutospacing="1"/>
        <w:rPr>
          <w:del w:id="855" w:author="Rashid Islam" w:date="2021-10-31T18:04:00Z"/>
          <w:rFonts w:ascii="Times" w:hAnsi="Times" w:cs="Calibri"/>
          <w:b/>
          <w:bCs/>
          <w:sz w:val="28"/>
          <w:szCs w:val="28"/>
        </w:rPr>
      </w:pPr>
    </w:p>
    <w:p w14:paraId="5515C49B" w14:textId="4ABB98D8" w:rsidR="00A06E78" w:rsidRPr="00A06E78" w:rsidDel="00D77D11" w:rsidRDefault="00A06E78" w:rsidP="00A06E78">
      <w:pPr>
        <w:spacing w:before="100" w:beforeAutospacing="1" w:after="100" w:afterAutospacing="1"/>
        <w:rPr>
          <w:del w:id="856" w:author="Rashid Islam" w:date="2021-10-31T18:04:00Z"/>
          <w:rFonts w:ascii="Times" w:hAnsi="Times"/>
          <w:b/>
          <w:bCs/>
          <w:sz w:val="28"/>
          <w:szCs w:val="28"/>
        </w:rPr>
      </w:pPr>
      <w:del w:id="857" w:author="Rashid Islam" w:date="2021-10-31T18:04:00Z">
        <w:r w:rsidRPr="00A06E78" w:rsidDel="00D77D11">
          <w:rPr>
            <w:rFonts w:ascii="Times" w:hAnsi="Times" w:cs="Calibri"/>
            <w:b/>
            <w:bCs/>
            <w:sz w:val="28"/>
            <w:szCs w:val="28"/>
          </w:rPr>
          <w:delText xml:space="preserve">General Feedback </w:delText>
        </w:r>
      </w:del>
    </w:p>
    <w:p w14:paraId="3F245CAE" w14:textId="5946BE58" w:rsidR="00A06E78" w:rsidRPr="00323831" w:rsidDel="00D77D11" w:rsidRDefault="007C3A0C" w:rsidP="00A06E78">
      <w:pPr>
        <w:spacing w:before="100" w:beforeAutospacing="1" w:after="100" w:afterAutospacing="1"/>
        <w:rPr>
          <w:del w:id="858" w:author="Rashid Islam" w:date="2021-10-31T18:04:00Z"/>
          <w:rFonts w:ascii="Times" w:hAnsi="Times" w:cs="Calibri"/>
          <w:b/>
          <w:bCs/>
        </w:rPr>
      </w:pPr>
      <w:del w:id="859" w:author="Rashid Islam" w:date="2021-10-31T18:04:00Z">
        <w:r w:rsidRPr="00323831" w:rsidDel="00D77D11">
          <w:rPr>
            <w:rFonts w:ascii="Times" w:hAnsi="Times" w:cs="Calibri"/>
            <w:b/>
            <w:bCs/>
          </w:rPr>
          <w:delText>2</w:delText>
        </w:r>
        <w:r w:rsidR="00CD2691" w:rsidDel="00D77D11">
          <w:rPr>
            <w:rFonts w:ascii="Times" w:hAnsi="Times" w:cs="Calibri"/>
            <w:b/>
            <w:bCs/>
          </w:rPr>
          <w:delText>2</w:delText>
        </w:r>
        <w:r w:rsidR="00A06E78" w:rsidRPr="00323831" w:rsidDel="00D77D11">
          <w:rPr>
            <w:rFonts w:ascii="Times" w:hAnsi="Times" w:cs="Calibri"/>
            <w:b/>
            <w:bCs/>
          </w:rPr>
          <w:delText xml:space="preserve">. Please provide </w:delText>
        </w:r>
        <w:r w:rsidR="00262635" w:rsidDel="00D77D11">
          <w:rPr>
            <w:rFonts w:ascii="Times" w:hAnsi="Times" w:cs="Calibri"/>
            <w:b/>
            <w:bCs/>
          </w:rPr>
          <w:delText>holistic feedback</w:delText>
        </w:r>
        <w:r w:rsidR="00A06E78" w:rsidRPr="00323831" w:rsidDel="00D77D11">
          <w:rPr>
            <w:rFonts w:ascii="Times" w:hAnsi="Times" w:cs="Calibri"/>
            <w:b/>
            <w:bCs/>
          </w:rPr>
          <w:delText xml:space="preserve"> you wish the researchers to </w:delText>
        </w:r>
        <w:r w:rsidR="00D046FE" w:rsidRPr="00323831" w:rsidDel="00D77D11">
          <w:rPr>
            <w:rFonts w:ascii="Times" w:hAnsi="Times" w:cs="Calibri"/>
            <w:b/>
            <w:bCs/>
          </w:rPr>
          <w:delText>inform</w:delText>
        </w:r>
        <w:r w:rsidR="00CD2691" w:rsidDel="00D77D11">
          <w:rPr>
            <w:rFonts w:ascii="Times" w:hAnsi="Times" w:cs="Calibri"/>
            <w:b/>
            <w:bCs/>
          </w:rPr>
          <w:delText xml:space="preserve"> </w:delText>
        </w:r>
        <w:r w:rsidR="00A06E78" w:rsidRPr="00323831" w:rsidDel="00D77D11">
          <w:rPr>
            <w:rFonts w:ascii="Times" w:hAnsi="Times" w:cs="Calibri"/>
            <w:b/>
            <w:bCs/>
          </w:rPr>
          <w:delText xml:space="preserve">about the visualization of </w:delText>
        </w:r>
        <w:r w:rsidR="00CD2691" w:rsidDel="00D77D11">
          <w:rPr>
            <w:rFonts w:ascii="Times" w:hAnsi="Times" w:cs="Calibri"/>
            <w:b/>
            <w:bCs/>
          </w:rPr>
          <w:delText xml:space="preserve">the whole </w:delText>
        </w:r>
        <w:r w:rsidR="00A06E78" w:rsidRPr="00323831" w:rsidDel="00D77D11">
          <w:rPr>
            <w:rFonts w:ascii="Times" w:hAnsi="Times"/>
            <w:b/>
            <w:bCs/>
            <w:szCs w:val="22"/>
          </w:rPr>
          <w:delText>VUWCA</w:delText>
        </w:r>
        <w:r w:rsidR="00A06E78" w:rsidRPr="00323831" w:rsidDel="00D77D11">
          <w:rPr>
            <w:rFonts w:ascii="Times" w:hAnsi="Times" w:cs="Calibri"/>
            <w:b/>
            <w:bCs/>
          </w:rPr>
          <w:delText xml:space="preserve">. </w:delText>
        </w:r>
      </w:del>
    </w:p>
    <w:p w14:paraId="42E00C1E" w14:textId="663584F4" w:rsidR="00A06E78" w:rsidDel="00D77D11" w:rsidRDefault="00A06E78" w:rsidP="00A06E78">
      <w:pPr>
        <w:spacing w:before="100" w:beforeAutospacing="1" w:after="100" w:afterAutospacing="1"/>
        <w:rPr>
          <w:del w:id="860" w:author="Rashid Islam" w:date="2021-10-31T18:04:00Z"/>
          <w:rFonts w:ascii="Calibri" w:hAnsi="Calibri" w:cs="Calibri"/>
        </w:rPr>
      </w:pPr>
      <w:del w:id="861" w:author="Rashid Islam" w:date="2021-10-31T18:04:00Z">
        <w:r w:rsidDel="00D77D11">
          <w:rPr>
            <w:rFonts w:ascii="Calibri" w:hAnsi="Calibri" w:cs="Calibri"/>
          </w:rPr>
          <w:delText>……………………………………….……………………………………….……………………………………….…………………………………</w:delText>
        </w:r>
      </w:del>
    </w:p>
    <w:p w14:paraId="66BD304D" w14:textId="157D2A5A" w:rsidR="00A06E78" w:rsidRPr="00A06E78" w:rsidDel="00D77D11" w:rsidRDefault="00A06E78" w:rsidP="00A06E78">
      <w:pPr>
        <w:spacing w:before="100" w:beforeAutospacing="1" w:after="100" w:afterAutospacing="1"/>
        <w:rPr>
          <w:del w:id="862" w:author="Rashid Islam" w:date="2021-10-31T18:04:00Z"/>
        </w:rPr>
      </w:pPr>
      <w:del w:id="863" w:author="Rashid Islam" w:date="2021-10-31T18:04:00Z">
        <w:r w:rsidDel="00D77D11">
          <w:rPr>
            <w:rFonts w:ascii="Calibri" w:hAnsi="Calibri" w:cs="Calibri"/>
          </w:rPr>
          <w:delText>……………………………………….……………………………………….……………………………………….…………………………………</w:delText>
        </w:r>
      </w:del>
    </w:p>
    <w:p w14:paraId="53AE70FD" w14:textId="74D38A15" w:rsidR="00A06E78" w:rsidRPr="00A06E78" w:rsidDel="00D77D11" w:rsidRDefault="00A06E78" w:rsidP="00A06E78">
      <w:pPr>
        <w:spacing w:before="100" w:beforeAutospacing="1" w:after="100" w:afterAutospacing="1"/>
        <w:rPr>
          <w:del w:id="864" w:author="Rashid Islam" w:date="2021-10-31T18:04:00Z"/>
        </w:rPr>
      </w:pPr>
      <w:del w:id="865" w:author="Rashid Islam" w:date="2021-10-31T18:04:00Z">
        <w:r w:rsidDel="00D77D11">
          <w:rPr>
            <w:rFonts w:ascii="Calibri" w:hAnsi="Calibri" w:cs="Calibri"/>
          </w:rPr>
          <w:delText>……………………………………….……………………………………….……………………………………….…………………………………</w:delText>
        </w:r>
      </w:del>
    </w:p>
    <w:p w14:paraId="277D62FC" w14:textId="32BB058A" w:rsidR="00A06E78" w:rsidRPr="00A06E78" w:rsidDel="00D77D11" w:rsidRDefault="00A06E78" w:rsidP="00A06E78">
      <w:pPr>
        <w:spacing w:before="100" w:beforeAutospacing="1" w:after="100" w:afterAutospacing="1"/>
        <w:rPr>
          <w:del w:id="866" w:author="Rashid Islam" w:date="2021-10-31T18:04:00Z"/>
        </w:rPr>
      </w:pPr>
      <w:del w:id="867" w:author="Rashid Islam" w:date="2021-10-31T18:04:00Z">
        <w:r w:rsidDel="00D77D11">
          <w:rPr>
            <w:rFonts w:ascii="Calibri" w:hAnsi="Calibri" w:cs="Calibri"/>
          </w:rPr>
          <w:delText>……………………………………….……………………………………….……………………………………….…………………………………</w:delText>
        </w:r>
      </w:del>
    </w:p>
    <w:p w14:paraId="104B3165" w14:textId="13149894" w:rsidR="00A06E78" w:rsidRPr="00A06E78" w:rsidDel="00D77D11" w:rsidRDefault="00A06E78" w:rsidP="00A06E78">
      <w:pPr>
        <w:spacing w:before="100" w:beforeAutospacing="1" w:after="100" w:afterAutospacing="1"/>
        <w:rPr>
          <w:del w:id="868" w:author="Rashid Islam" w:date="2021-10-31T18:04:00Z"/>
        </w:rPr>
      </w:pPr>
      <w:del w:id="869" w:author="Rashid Islam" w:date="2021-10-31T18:04:00Z">
        <w:r w:rsidDel="00D77D11">
          <w:rPr>
            <w:rFonts w:ascii="Calibri" w:hAnsi="Calibri" w:cs="Calibri"/>
          </w:rPr>
          <w:delText>……………………………………….……………………………………….……………………………………….…………………………………</w:delText>
        </w:r>
      </w:del>
    </w:p>
    <w:p w14:paraId="2C16502A" w14:textId="182E3412" w:rsidR="009F40C8" w:rsidRPr="00A87284" w:rsidRDefault="00A06E78" w:rsidP="00A87284">
      <w:pPr>
        <w:spacing w:before="100" w:beforeAutospacing="1" w:after="100" w:afterAutospacing="1"/>
      </w:pPr>
      <w:del w:id="870" w:author="Rashid Islam" w:date="2021-10-31T18:04:00Z">
        <w:r w:rsidDel="00D77D11">
          <w:rPr>
            <w:rFonts w:ascii="Calibri" w:hAnsi="Calibri" w:cs="Calibri"/>
          </w:rPr>
          <w:delText>……………………………………….……………………………………….……………………………………….…………………………………</w:delText>
        </w:r>
      </w:del>
    </w:p>
    <w:sectPr w:rsidR="009F40C8" w:rsidRPr="00A87284" w:rsidSect="00D552FC">
      <w:footerReference w:type="even" r:id="rId51"/>
      <w:footerReference w:type="default" r:id="rId52"/>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9E170" w14:textId="77777777" w:rsidR="00FE505C" w:rsidRDefault="00FE505C" w:rsidP="00086E72">
      <w:r>
        <w:separator/>
      </w:r>
    </w:p>
  </w:endnote>
  <w:endnote w:type="continuationSeparator" w:id="0">
    <w:p w14:paraId="3EAD4D55" w14:textId="77777777" w:rsidR="00FE505C" w:rsidRDefault="00FE505C"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9F4ABD3"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w:t>
    </w:r>
    <w:del w:id="871" w:author="Rashid Islam" w:date="2021-10-25T05:39:00Z">
      <w:r w:rsidR="00504DFE" w:rsidDel="009801FE">
        <w:rPr>
          <w:sz w:val="20"/>
          <w:szCs w:val="20"/>
        </w:rPr>
        <w:delText>Sept</w:delText>
      </w:r>
      <w:r w:rsidR="004A6276" w:rsidRPr="008C1597" w:rsidDel="009801FE">
        <w:rPr>
          <w:sz w:val="20"/>
          <w:szCs w:val="20"/>
        </w:rPr>
        <w:delText xml:space="preserve"> </w:delText>
      </w:r>
    </w:del>
    <w:ins w:id="872" w:author="Rashid Islam" w:date="2021-10-25T05:39:00Z">
      <w:r w:rsidR="009801FE">
        <w:rPr>
          <w:sz w:val="20"/>
          <w:szCs w:val="20"/>
        </w:rPr>
        <w:t>Nov</w:t>
      </w:r>
      <w:r w:rsidR="009801FE" w:rsidRPr="008C1597">
        <w:rPr>
          <w:sz w:val="20"/>
          <w:szCs w:val="20"/>
        </w:rPr>
        <w:t xml:space="preserve"> </w:t>
      </w:r>
    </w:ins>
    <w:r w:rsidR="004A6276" w:rsidRPr="008C1597">
      <w:rPr>
        <w:sz w:val="20"/>
        <w:szCs w:val="20"/>
      </w:rPr>
      <w:t>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DEBDA" w14:textId="77777777" w:rsidR="00FE505C" w:rsidRDefault="00FE505C" w:rsidP="00086E72">
      <w:r>
        <w:separator/>
      </w:r>
    </w:p>
  </w:footnote>
  <w:footnote w:type="continuationSeparator" w:id="0">
    <w:p w14:paraId="6D48E2F3" w14:textId="77777777" w:rsidR="00FE505C" w:rsidRDefault="00FE505C" w:rsidP="00086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1"/>
  </w:num>
  <w:num w:numId="3">
    <w:abstractNumId w:val="7"/>
  </w:num>
  <w:num w:numId="4">
    <w:abstractNumId w:val="10"/>
  </w:num>
  <w:num w:numId="5">
    <w:abstractNumId w:val="3"/>
  </w:num>
  <w:num w:numId="6">
    <w:abstractNumId w:val="2"/>
  </w:num>
  <w:num w:numId="7">
    <w:abstractNumId w:val="1"/>
  </w:num>
  <w:num w:numId="8">
    <w:abstractNumId w:val="19"/>
  </w:num>
  <w:num w:numId="9">
    <w:abstractNumId w:val="13"/>
  </w:num>
  <w:num w:numId="10">
    <w:abstractNumId w:val="16"/>
  </w:num>
  <w:num w:numId="11">
    <w:abstractNumId w:val="8"/>
  </w:num>
  <w:num w:numId="12">
    <w:abstractNumId w:val="15"/>
  </w:num>
  <w:num w:numId="13">
    <w:abstractNumId w:val="12"/>
  </w:num>
  <w:num w:numId="14">
    <w:abstractNumId w:val="4"/>
  </w:num>
  <w:num w:numId="15">
    <w:abstractNumId w:val="23"/>
  </w:num>
  <w:num w:numId="16">
    <w:abstractNumId w:val="17"/>
  </w:num>
  <w:num w:numId="17">
    <w:abstractNumId w:val="9"/>
  </w:num>
  <w:num w:numId="18">
    <w:abstractNumId w:val="0"/>
  </w:num>
  <w:num w:numId="19">
    <w:abstractNumId w:val="24"/>
  </w:num>
  <w:num w:numId="20">
    <w:abstractNumId w:val="25"/>
  </w:num>
  <w:num w:numId="21">
    <w:abstractNumId w:val="6"/>
  </w:num>
  <w:num w:numId="22">
    <w:abstractNumId w:val="20"/>
  </w:num>
  <w:num w:numId="23">
    <w:abstractNumId w:val="11"/>
  </w:num>
  <w:num w:numId="24">
    <w:abstractNumId w:val="14"/>
  </w:num>
  <w:num w:numId="25">
    <w:abstractNumId w:val="5"/>
  </w:num>
  <w:num w:numId="26">
    <w:abstractNumId w:val="2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phen Brooks">
    <w15:presenceInfo w15:providerId="AD" w15:userId="S::st229195@dal.ca::74f245e1-58df-4546-9dfe-3732930f63de"/>
  </w15:person>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0BFD"/>
    <w:rsid w:val="0001546F"/>
    <w:rsid w:val="00023BB4"/>
    <w:rsid w:val="00031C41"/>
    <w:rsid w:val="00032362"/>
    <w:rsid w:val="00033076"/>
    <w:rsid w:val="00033A27"/>
    <w:rsid w:val="00033BDD"/>
    <w:rsid w:val="000347D5"/>
    <w:rsid w:val="00035D5A"/>
    <w:rsid w:val="00036589"/>
    <w:rsid w:val="0003728B"/>
    <w:rsid w:val="00046004"/>
    <w:rsid w:val="00047C2E"/>
    <w:rsid w:val="00047DD5"/>
    <w:rsid w:val="00050A53"/>
    <w:rsid w:val="00054003"/>
    <w:rsid w:val="000562E9"/>
    <w:rsid w:val="00063BF2"/>
    <w:rsid w:val="000653A8"/>
    <w:rsid w:val="000717DC"/>
    <w:rsid w:val="00071F13"/>
    <w:rsid w:val="0007566F"/>
    <w:rsid w:val="0007625C"/>
    <w:rsid w:val="00085A49"/>
    <w:rsid w:val="00086E72"/>
    <w:rsid w:val="00087443"/>
    <w:rsid w:val="000911AC"/>
    <w:rsid w:val="00096B22"/>
    <w:rsid w:val="000A3226"/>
    <w:rsid w:val="000A427E"/>
    <w:rsid w:val="000A658C"/>
    <w:rsid w:val="000A7E10"/>
    <w:rsid w:val="000B1788"/>
    <w:rsid w:val="000B5DEF"/>
    <w:rsid w:val="000C34E5"/>
    <w:rsid w:val="000C4DD5"/>
    <w:rsid w:val="000C6469"/>
    <w:rsid w:val="000C68B9"/>
    <w:rsid w:val="000D1889"/>
    <w:rsid w:val="000D5C39"/>
    <w:rsid w:val="000D6B87"/>
    <w:rsid w:val="000D7E5C"/>
    <w:rsid w:val="000E1C69"/>
    <w:rsid w:val="000E32EC"/>
    <w:rsid w:val="000E4DA9"/>
    <w:rsid w:val="000F385A"/>
    <w:rsid w:val="000F72E3"/>
    <w:rsid w:val="001017CE"/>
    <w:rsid w:val="001068B8"/>
    <w:rsid w:val="00107DCC"/>
    <w:rsid w:val="0011047A"/>
    <w:rsid w:val="001104B3"/>
    <w:rsid w:val="001135BF"/>
    <w:rsid w:val="001139A6"/>
    <w:rsid w:val="00115AEA"/>
    <w:rsid w:val="001210FF"/>
    <w:rsid w:val="00124E8E"/>
    <w:rsid w:val="00130BF4"/>
    <w:rsid w:val="00130CA3"/>
    <w:rsid w:val="001313B7"/>
    <w:rsid w:val="001325D5"/>
    <w:rsid w:val="00135CF3"/>
    <w:rsid w:val="0014138D"/>
    <w:rsid w:val="00150DF9"/>
    <w:rsid w:val="00152015"/>
    <w:rsid w:val="001525F9"/>
    <w:rsid w:val="00152D1A"/>
    <w:rsid w:val="00160A37"/>
    <w:rsid w:val="00160EE4"/>
    <w:rsid w:val="00161E59"/>
    <w:rsid w:val="00170BA0"/>
    <w:rsid w:val="001744F5"/>
    <w:rsid w:val="001746BA"/>
    <w:rsid w:val="00175249"/>
    <w:rsid w:val="00182605"/>
    <w:rsid w:val="00183304"/>
    <w:rsid w:val="001857DC"/>
    <w:rsid w:val="001873C8"/>
    <w:rsid w:val="001926E8"/>
    <w:rsid w:val="00195635"/>
    <w:rsid w:val="001A1BA5"/>
    <w:rsid w:val="001A4E66"/>
    <w:rsid w:val="001A5B8E"/>
    <w:rsid w:val="001A7433"/>
    <w:rsid w:val="001A7C3E"/>
    <w:rsid w:val="001B2DB7"/>
    <w:rsid w:val="001B3C72"/>
    <w:rsid w:val="001B6529"/>
    <w:rsid w:val="001B6B4F"/>
    <w:rsid w:val="001C5021"/>
    <w:rsid w:val="001C7966"/>
    <w:rsid w:val="001D0470"/>
    <w:rsid w:val="001D1B45"/>
    <w:rsid w:val="001D2046"/>
    <w:rsid w:val="001D32DA"/>
    <w:rsid w:val="001D7018"/>
    <w:rsid w:val="001D7877"/>
    <w:rsid w:val="001E2CD1"/>
    <w:rsid w:val="001E7C89"/>
    <w:rsid w:val="001F1CE3"/>
    <w:rsid w:val="001F2A72"/>
    <w:rsid w:val="00201B5E"/>
    <w:rsid w:val="00205BA1"/>
    <w:rsid w:val="00206E68"/>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B0D0B"/>
    <w:rsid w:val="002B1FF5"/>
    <w:rsid w:val="002B22F6"/>
    <w:rsid w:val="002B3AEF"/>
    <w:rsid w:val="002B6C88"/>
    <w:rsid w:val="002B7B04"/>
    <w:rsid w:val="002C269A"/>
    <w:rsid w:val="002C3FC7"/>
    <w:rsid w:val="002C4496"/>
    <w:rsid w:val="002C4C84"/>
    <w:rsid w:val="002D23E9"/>
    <w:rsid w:val="002D3144"/>
    <w:rsid w:val="002D4C6A"/>
    <w:rsid w:val="002D79E5"/>
    <w:rsid w:val="002E3918"/>
    <w:rsid w:val="002E6F60"/>
    <w:rsid w:val="002F192D"/>
    <w:rsid w:val="002F1BEC"/>
    <w:rsid w:val="002F44B8"/>
    <w:rsid w:val="002F5D02"/>
    <w:rsid w:val="0030345F"/>
    <w:rsid w:val="00310208"/>
    <w:rsid w:val="00315886"/>
    <w:rsid w:val="00315921"/>
    <w:rsid w:val="00320FE7"/>
    <w:rsid w:val="00321536"/>
    <w:rsid w:val="00323831"/>
    <w:rsid w:val="00326D58"/>
    <w:rsid w:val="00327654"/>
    <w:rsid w:val="003375F4"/>
    <w:rsid w:val="00342AF7"/>
    <w:rsid w:val="003431B4"/>
    <w:rsid w:val="00343D47"/>
    <w:rsid w:val="003465D0"/>
    <w:rsid w:val="003468CF"/>
    <w:rsid w:val="003470EA"/>
    <w:rsid w:val="003524D6"/>
    <w:rsid w:val="00352A9D"/>
    <w:rsid w:val="00356FB0"/>
    <w:rsid w:val="003570CC"/>
    <w:rsid w:val="00361F8D"/>
    <w:rsid w:val="003638D8"/>
    <w:rsid w:val="00366116"/>
    <w:rsid w:val="00370B54"/>
    <w:rsid w:val="00373DEE"/>
    <w:rsid w:val="00375626"/>
    <w:rsid w:val="00375AAB"/>
    <w:rsid w:val="003762AC"/>
    <w:rsid w:val="003771DD"/>
    <w:rsid w:val="0039387D"/>
    <w:rsid w:val="00393A7E"/>
    <w:rsid w:val="00394B82"/>
    <w:rsid w:val="003956EB"/>
    <w:rsid w:val="00397D4E"/>
    <w:rsid w:val="003A0866"/>
    <w:rsid w:val="003A2EA7"/>
    <w:rsid w:val="003A3973"/>
    <w:rsid w:val="003A5517"/>
    <w:rsid w:val="003A7FE3"/>
    <w:rsid w:val="003B16DC"/>
    <w:rsid w:val="003B20B3"/>
    <w:rsid w:val="003B3C78"/>
    <w:rsid w:val="003B4C58"/>
    <w:rsid w:val="003B6B35"/>
    <w:rsid w:val="003B75F4"/>
    <w:rsid w:val="003C3402"/>
    <w:rsid w:val="003C4868"/>
    <w:rsid w:val="003C4E83"/>
    <w:rsid w:val="003C5319"/>
    <w:rsid w:val="003D3A85"/>
    <w:rsid w:val="003D6745"/>
    <w:rsid w:val="003D741B"/>
    <w:rsid w:val="003D7B4B"/>
    <w:rsid w:val="003E1ABA"/>
    <w:rsid w:val="003E2ECF"/>
    <w:rsid w:val="003E3AD5"/>
    <w:rsid w:val="003E57B2"/>
    <w:rsid w:val="003F0785"/>
    <w:rsid w:val="003F078A"/>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16F7"/>
    <w:rsid w:val="004321E9"/>
    <w:rsid w:val="004361EF"/>
    <w:rsid w:val="00437465"/>
    <w:rsid w:val="0043799E"/>
    <w:rsid w:val="00440D58"/>
    <w:rsid w:val="004414F2"/>
    <w:rsid w:val="00442B1B"/>
    <w:rsid w:val="00443799"/>
    <w:rsid w:val="00447B0E"/>
    <w:rsid w:val="00450C58"/>
    <w:rsid w:val="00451AC3"/>
    <w:rsid w:val="00452F52"/>
    <w:rsid w:val="004560A3"/>
    <w:rsid w:val="00461FBB"/>
    <w:rsid w:val="00463DD8"/>
    <w:rsid w:val="00464A95"/>
    <w:rsid w:val="004651F2"/>
    <w:rsid w:val="00465784"/>
    <w:rsid w:val="0047120C"/>
    <w:rsid w:val="00471C76"/>
    <w:rsid w:val="0047231A"/>
    <w:rsid w:val="00474DD2"/>
    <w:rsid w:val="00481670"/>
    <w:rsid w:val="004821B0"/>
    <w:rsid w:val="00482776"/>
    <w:rsid w:val="00486D6D"/>
    <w:rsid w:val="00486F24"/>
    <w:rsid w:val="00490A83"/>
    <w:rsid w:val="00493200"/>
    <w:rsid w:val="0049363D"/>
    <w:rsid w:val="004A1CAA"/>
    <w:rsid w:val="004A3976"/>
    <w:rsid w:val="004A6276"/>
    <w:rsid w:val="004A707C"/>
    <w:rsid w:val="004B077B"/>
    <w:rsid w:val="004B1431"/>
    <w:rsid w:val="004B25EA"/>
    <w:rsid w:val="004B39EA"/>
    <w:rsid w:val="004B4B35"/>
    <w:rsid w:val="004B7DBE"/>
    <w:rsid w:val="004C1200"/>
    <w:rsid w:val="004C409F"/>
    <w:rsid w:val="004D1C99"/>
    <w:rsid w:val="004D5162"/>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212ED"/>
    <w:rsid w:val="00522D64"/>
    <w:rsid w:val="00527146"/>
    <w:rsid w:val="005319D9"/>
    <w:rsid w:val="00533C2B"/>
    <w:rsid w:val="005354E8"/>
    <w:rsid w:val="00537E28"/>
    <w:rsid w:val="005402B4"/>
    <w:rsid w:val="00540CAA"/>
    <w:rsid w:val="00542031"/>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753A9"/>
    <w:rsid w:val="005803AC"/>
    <w:rsid w:val="00581E88"/>
    <w:rsid w:val="00583DE0"/>
    <w:rsid w:val="0058791C"/>
    <w:rsid w:val="00592584"/>
    <w:rsid w:val="00592591"/>
    <w:rsid w:val="00593238"/>
    <w:rsid w:val="0059440B"/>
    <w:rsid w:val="00596298"/>
    <w:rsid w:val="005A1D62"/>
    <w:rsid w:val="005A4BD3"/>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E1080"/>
    <w:rsid w:val="005E22CE"/>
    <w:rsid w:val="005E4117"/>
    <w:rsid w:val="005E5A88"/>
    <w:rsid w:val="005F0E72"/>
    <w:rsid w:val="006003D1"/>
    <w:rsid w:val="0060278E"/>
    <w:rsid w:val="0060409F"/>
    <w:rsid w:val="00604CF3"/>
    <w:rsid w:val="00613642"/>
    <w:rsid w:val="00613F49"/>
    <w:rsid w:val="00615A4A"/>
    <w:rsid w:val="00620A3E"/>
    <w:rsid w:val="00626927"/>
    <w:rsid w:val="0062772A"/>
    <w:rsid w:val="00630DC2"/>
    <w:rsid w:val="0063609C"/>
    <w:rsid w:val="006360CD"/>
    <w:rsid w:val="00642DB8"/>
    <w:rsid w:val="006446B5"/>
    <w:rsid w:val="00644882"/>
    <w:rsid w:val="00646930"/>
    <w:rsid w:val="00646FB8"/>
    <w:rsid w:val="0065253C"/>
    <w:rsid w:val="006567DC"/>
    <w:rsid w:val="00656895"/>
    <w:rsid w:val="00661633"/>
    <w:rsid w:val="00662D67"/>
    <w:rsid w:val="00663BAA"/>
    <w:rsid w:val="00663F53"/>
    <w:rsid w:val="00664D32"/>
    <w:rsid w:val="00665FD4"/>
    <w:rsid w:val="00670028"/>
    <w:rsid w:val="00671A3C"/>
    <w:rsid w:val="00672C96"/>
    <w:rsid w:val="00673116"/>
    <w:rsid w:val="006763F8"/>
    <w:rsid w:val="00680E75"/>
    <w:rsid w:val="006875EF"/>
    <w:rsid w:val="00691E04"/>
    <w:rsid w:val="00696F1A"/>
    <w:rsid w:val="006A07A3"/>
    <w:rsid w:val="006A34CC"/>
    <w:rsid w:val="006A6FF7"/>
    <w:rsid w:val="006B2359"/>
    <w:rsid w:val="006B62BB"/>
    <w:rsid w:val="006C14B5"/>
    <w:rsid w:val="006C3A01"/>
    <w:rsid w:val="006C45CA"/>
    <w:rsid w:val="006C6AF1"/>
    <w:rsid w:val="006C7AA2"/>
    <w:rsid w:val="006D4615"/>
    <w:rsid w:val="006D5B18"/>
    <w:rsid w:val="006D68CD"/>
    <w:rsid w:val="006E0D91"/>
    <w:rsid w:val="006E1A39"/>
    <w:rsid w:val="006E32AA"/>
    <w:rsid w:val="006F3F9C"/>
    <w:rsid w:val="00703AEB"/>
    <w:rsid w:val="00703C14"/>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52632"/>
    <w:rsid w:val="0076089E"/>
    <w:rsid w:val="00762F67"/>
    <w:rsid w:val="00763097"/>
    <w:rsid w:val="00763CEB"/>
    <w:rsid w:val="00764FA2"/>
    <w:rsid w:val="0076568D"/>
    <w:rsid w:val="007658CB"/>
    <w:rsid w:val="00766F49"/>
    <w:rsid w:val="0077117C"/>
    <w:rsid w:val="00771B72"/>
    <w:rsid w:val="00782A12"/>
    <w:rsid w:val="0079043C"/>
    <w:rsid w:val="00791808"/>
    <w:rsid w:val="00794D01"/>
    <w:rsid w:val="007A0A43"/>
    <w:rsid w:val="007A1A67"/>
    <w:rsid w:val="007A2EF6"/>
    <w:rsid w:val="007B115F"/>
    <w:rsid w:val="007B1168"/>
    <w:rsid w:val="007B13F3"/>
    <w:rsid w:val="007B5DA5"/>
    <w:rsid w:val="007B693F"/>
    <w:rsid w:val="007C3A0C"/>
    <w:rsid w:val="007C3EEB"/>
    <w:rsid w:val="007C44B1"/>
    <w:rsid w:val="007C6284"/>
    <w:rsid w:val="007C688B"/>
    <w:rsid w:val="007E00DE"/>
    <w:rsid w:val="007E1425"/>
    <w:rsid w:val="007E3FA0"/>
    <w:rsid w:val="007E7116"/>
    <w:rsid w:val="007F6740"/>
    <w:rsid w:val="00800575"/>
    <w:rsid w:val="0080061D"/>
    <w:rsid w:val="00803D5F"/>
    <w:rsid w:val="00805110"/>
    <w:rsid w:val="00810C12"/>
    <w:rsid w:val="00811D9F"/>
    <w:rsid w:val="008134C3"/>
    <w:rsid w:val="00813B52"/>
    <w:rsid w:val="00814383"/>
    <w:rsid w:val="00814DEB"/>
    <w:rsid w:val="00815A34"/>
    <w:rsid w:val="00817231"/>
    <w:rsid w:val="00820167"/>
    <w:rsid w:val="00821E3A"/>
    <w:rsid w:val="008231BA"/>
    <w:rsid w:val="0082600D"/>
    <w:rsid w:val="00826992"/>
    <w:rsid w:val="00831A7C"/>
    <w:rsid w:val="00841C43"/>
    <w:rsid w:val="00843CA4"/>
    <w:rsid w:val="008474CD"/>
    <w:rsid w:val="008531F2"/>
    <w:rsid w:val="00857453"/>
    <w:rsid w:val="0086056B"/>
    <w:rsid w:val="00861CB6"/>
    <w:rsid w:val="00863F0D"/>
    <w:rsid w:val="00865B24"/>
    <w:rsid w:val="0087050A"/>
    <w:rsid w:val="00870CFD"/>
    <w:rsid w:val="0087727D"/>
    <w:rsid w:val="0088386A"/>
    <w:rsid w:val="00883919"/>
    <w:rsid w:val="00884B87"/>
    <w:rsid w:val="00892753"/>
    <w:rsid w:val="008946CF"/>
    <w:rsid w:val="0089494B"/>
    <w:rsid w:val="008A003D"/>
    <w:rsid w:val="008A4E37"/>
    <w:rsid w:val="008B194B"/>
    <w:rsid w:val="008B4140"/>
    <w:rsid w:val="008B4596"/>
    <w:rsid w:val="008C1597"/>
    <w:rsid w:val="008C39AB"/>
    <w:rsid w:val="008C6A2A"/>
    <w:rsid w:val="008E2163"/>
    <w:rsid w:val="008E2D22"/>
    <w:rsid w:val="008E5445"/>
    <w:rsid w:val="008E58A5"/>
    <w:rsid w:val="008F07E2"/>
    <w:rsid w:val="008F1412"/>
    <w:rsid w:val="00900670"/>
    <w:rsid w:val="009013FB"/>
    <w:rsid w:val="009024B8"/>
    <w:rsid w:val="00904D3B"/>
    <w:rsid w:val="00906CE6"/>
    <w:rsid w:val="009119D0"/>
    <w:rsid w:val="00912A28"/>
    <w:rsid w:val="00914586"/>
    <w:rsid w:val="009168CE"/>
    <w:rsid w:val="009175A1"/>
    <w:rsid w:val="00921050"/>
    <w:rsid w:val="00924388"/>
    <w:rsid w:val="00931FE2"/>
    <w:rsid w:val="009403B0"/>
    <w:rsid w:val="00940D07"/>
    <w:rsid w:val="00944FE3"/>
    <w:rsid w:val="0094564A"/>
    <w:rsid w:val="00946E27"/>
    <w:rsid w:val="0095046C"/>
    <w:rsid w:val="0095226E"/>
    <w:rsid w:val="009562C8"/>
    <w:rsid w:val="009565E5"/>
    <w:rsid w:val="009573DE"/>
    <w:rsid w:val="009657A9"/>
    <w:rsid w:val="00967D36"/>
    <w:rsid w:val="00972917"/>
    <w:rsid w:val="009801FE"/>
    <w:rsid w:val="00991790"/>
    <w:rsid w:val="0099263B"/>
    <w:rsid w:val="009937FD"/>
    <w:rsid w:val="00993F2B"/>
    <w:rsid w:val="00993F90"/>
    <w:rsid w:val="00995177"/>
    <w:rsid w:val="00996325"/>
    <w:rsid w:val="009A6413"/>
    <w:rsid w:val="009B52A3"/>
    <w:rsid w:val="009C3487"/>
    <w:rsid w:val="009C59FC"/>
    <w:rsid w:val="009C5B3F"/>
    <w:rsid w:val="009C7FE1"/>
    <w:rsid w:val="009D036D"/>
    <w:rsid w:val="009D2FAE"/>
    <w:rsid w:val="009D3702"/>
    <w:rsid w:val="009D46FE"/>
    <w:rsid w:val="009D6F07"/>
    <w:rsid w:val="009E6265"/>
    <w:rsid w:val="009E62AA"/>
    <w:rsid w:val="009E68D3"/>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1ED7"/>
    <w:rsid w:val="00A33358"/>
    <w:rsid w:val="00A33AEF"/>
    <w:rsid w:val="00A34042"/>
    <w:rsid w:val="00A35AED"/>
    <w:rsid w:val="00A420D1"/>
    <w:rsid w:val="00A44DA5"/>
    <w:rsid w:val="00A46B4F"/>
    <w:rsid w:val="00A51B0B"/>
    <w:rsid w:val="00A538BA"/>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1AA2"/>
    <w:rsid w:val="00A94911"/>
    <w:rsid w:val="00A94ED5"/>
    <w:rsid w:val="00A95426"/>
    <w:rsid w:val="00A96DAD"/>
    <w:rsid w:val="00AA1767"/>
    <w:rsid w:val="00AA4977"/>
    <w:rsid w:val="00AA56C0"/>
    <w:rsid w:val="00AA7041"/>
    <w:rsid w:val="00AB08FE"/>
    <w:rsid w:val="00AB3234"/>
    <w:rsid w:val="00AB6E13"/>
    <w:rsid w:val="00AB7319"/>
    <w:rsid w:val="00AC1C6E"/>
    <w:rsid w:val="00AC7284"/>
    <w:rsid w:val="00AD0551"/>
    <w:rsid w:val="00AD34AA"/>
    <w:rsid w:val="00AE1B49"/>
    <w:rsid w:val="00AE65A8"/>
    <w:rsid w:val="00AF14D3"/>
    <w:rsid w:val="00AF1FA0"/>
    <w:rsid w:val="00AF3C3D"/>
    <w:rsid w:val="00AF4058"/>
    <w:rsid w:val="00AF6B23"/>
    <w:rsid w:val="00AF73B3"/>
    <w:rsid w:val="00B00790"/>
    <w:rsid w:val="00B054E3"/>
    <w:rsid w:val="00B05AF6"/>
    <w:rsid w:val="00B14BC8"/>
    <w:rsid w:val="00B20AEB"/>
    <w:rsid w:val="00B309E1"/>
    <w:rsid w:val="00B315D9"/>
    <w:rsid w:val="00B32C51"/>
    <w:rsid w:val="00B32F07"/>
    <w:rsid w:val="00B37FA2"/>
    <w:rsid w:val="00B42158"/>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5AA3"/>
    <w:rsid w:val="00B8692B"/>
    <w:rsid w:val="00B91364"/>
    <w:rsid w:val="00B91BD2"/>
    <w:rsid w:val="00B92297"/>
    <w:rsid w:val="00BA081D"/>
    <w:rsid w:val="00BA1A26"/>
    <w:rsid w:val="00BA373C"/>
    <w:rsid w:val="00BA58C4"/>
    <w:rsid w:val="00BA6821"/>
    <w:rsid w:val="00BB0A24"/>
    <w:rsid w:val="00BB45AF"/>
    <w:rsid w:val="00BB7EE7"/>
    <w:rsid w:val="00BC0B00"/>
    <w:rsid w:val="00BC167B"/>
    <w:rsid w:val="00BC4001"/>
    <w:rsid w:val="00BC6CE0"/>
    <w:rsid w:val="00BD3F1A"/>
    <w:rsid w:val="00BD75FF"/>
    <w:rsid w:val="00BE0CE2"/>
    <w:rsid w:val="00BE1DB5"/>
    <w:rsid w:val="00BE4DB4"/>
    <w:rsid w:val="00BE5673"/>
    <w:rsid w:val="00BE67CB"/>
    <w:rsid w:val="00BE6CFE"/>
    <w:rsid w:val="00BF04D3"/>
    <w:rsid w:val="00BF2C18"/>
    <w:rsid w:val="00BF6A0B"/>
    <w:rsid w:val="00BF6A15"/>
    <w:rsid w:val="00C0012B"/>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4E34"/>
    <w:rsid w:val="00C465D2"/>
    <w:rsid w:val="00C46E47"/>
    <w:rsid w:val="00C47C43"/>
    <w:rsid w:val="00C54833"/>
    <w:rsid w:val="00C55701"/>
    <w:rsid w:val="00C56FA7"/>
    <w:rsid w:val="00C5740B"/>
    <w:rsid w:val="00C603A4"/>
    <w:rsid w:val="00C6118F"/>
    <w:rsid w:val="00C67727"/>
    <w:rsid w:val="00C67D24"/>
    <w:rsid w:val="00C74929"/>
    <w:rsid w:val="00C762C1"/>
    <w:rsid w:val="00C77565"/>
    <w:rsid w:val="00C83AC7"/>
    <w:rsid w:val="00C8460F"/>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D16AA"/>
    <w:rsid w:val="00CD2691"/>
    <w:rsid w:val="00CD3472"/>
    <w:rsid w:val="00CD456D"/>
    <w:rsid w:val="00CD655D"/>
    <w:rsid w:val="00CE4F62"/>
    <w:rsid w:val="00D01B8B"/>
    <w:rsid w:val="00D01C69"/>
    <w:rsid w:val="00D02825"/>
    <w:rsid w:val="00D029F4"/>
    <w:rsid w:val="00D02DE7"/>
    <w:rsid w:val="00D0314F"/>
    <w:rsid w:val="00D03B5D"/>
    <w:rsid w:val="00D046FE"/>
    <w:rsid w:val="00D058B9"/>
    <w:rsid w:val="00D13A9C"/>
    <w:rsid w:val="00D14552"/>
    <w:rsid w:val="00D17677"/>
    <w:rsid w:val="00D25BAB"/>
    <w:rsid w:val="00D27F66"/>
    <w:rsid w:val="00D3344F"/>
    <w:rsid w:val="00D4215B"/>
    <w:rsid w:val="00D46C7D"/>
    <w:rsid w:val="00D51029"/>
    <w:rsid w:val="00D51167"/>
    <w:rsid w:val="00D525D8"/>
    <w:rsid w:val="00D52B2A"/>
    <w:rsid w:val="00D552FC"/>
    <w:rsid w:val="00D56491"/>
    <w:rsid w:val="00D603B6"/>
    <w:rsid w:val="00D730D3"/>
    <w:rsid w:val="00D73AE8"/>
    <w:rsid w:val="00D73B3B"/>
    <w:rsid w:val="00D77D11"/>
    <w:rsid w:val="00D903AB"/>
    <w:rsid w:val="00D93A8D"/>
    <w:rsid w:val="00D93BFB"/>
    <w:rsid w:val="00D95BF5"/>
    <w:rsid w:val="00DA1D2A"/>
    <w:rsid w:val="00DA2609"/>
    <w:rsid w:val="00DA47F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544"/>
    <w:rsid w:val="00E00B10"/>
    <w:rsid w:val="00E07C31"/>
    <w:rsid w:val="00E07F60"/>
    <w:rsid w:val="00E114AE"/>
    <w:rsid w:val="00E11B59"/>
    <w:rsid w:val="00E17FE0"/>
    <w:rsid w:val="00E219E7"/>
    <w:rsid w:val="00E23A16"/>
    <w:rsid w:val="00E243F8"/>
    <w:rsid w:val="00E2546A"/>
    <w:rsid w:val="00E2726F"/>
    <w:rsid w:val="00E34B6C"/>
    <w:rsid w:val="00E35860"/>
    <w:rsid w:val="00E40411"/>
    <w:rsid w:val="00E4487F"/>
    <w:rsid w:val="00E469F9"/>
    <w:rsid w:val="00E47F48"/>
    <w:rsid w:val="00E56D78"/>
    <w:rsid w:val="00E60C44"/>
    <w:rsid w:val="00E63065"/>
    <w:rsid w:val="00E759D1"/>
    <w:rsid w:val="00E76AE7"/>
    <w:rsid w:val="00E81698"/>
    <w:rsid w:val="00E81A97"/>
    <w:rsid w:val="00E841F6"/>
    <w:rsid w:val="00E857A6"/>
    <w:rsid w:val="00E923D4"/>
    <w:rsid w:val="00E93717"/>
    <w:rsid w:val="00E94854"/>
    <w:rsid w:val="00E97C96"/>
    <w:rsid w:val="00EA16C9"/>
    <w:rsid w:val="00EA23E5"/>
    <w:rsid w:val="00EA2CA9"/>
    <w:rsid w:val="00EA4F87"/>
    <w:rsid w:val="00EB076B"/>
    <w:rsid w:val="00EB5CCE"/>
    <w:rsid w:val="00EC0FDF"/>
    <w:rsid w:val="00EC1B33"/>
    <w:rsid w:val="00EC2F7A"/>
    <w:rsid w:val="00ED1A8D"/>
    <w:rsid w:val="00ED382F"/>
    <w:rsid w:val="00ED61AC"/>
    <w:rsid w:val="00ED6AE9"/>
    <w:rsid w:val="00ED7B18"/>
    <w:rsid w:val="00EE0C12"/>
    <w:rsid w:val="00EE40B4"/>
    <w:rsid w:val="00EE4C1A"/>
    <w:rsid w:val="00EE53AD"/>
    <w:rsid w:val="00EF257A"/>
    <w:rsid w:val="00EF3CE8"/>
    <w:rsid w:val="00EF5607"/>
    <w:rsid w:val="00EF79CE"/>
    <w:rsid w:val="00F01F92"/>
    <w:rsid w:val="00F04B82"/>
    <w:rsid w:val="00F073AD"/>
    <w:rsid w:val="00F07D59"/>
    <w:rsid w:val="00F11736"/>
    <w:rsid w:val="00F34F62"/>
    <w:rsid w:val="00F35683"/>
    <w:rsid w:val="00F36E31"/>
    <w:rsid w:val="00F418D7"/>
    <w:rsid w:val="00F4338E"/>
    <w:rsid w:val="00F44BE3"/>
    <w:rsid w:val="00F46AAF"/>
    <w:rsid w:val="00F479CF"/>
    <w:rsid w:val="00F516C5"/>
    <w:rsid w:val="00F52D6C"/>
    <w:rsid w:val="00F61518"/>
    <w:rsid w:val="00F66B13"/>
    <w:rsid w:val="00F66F95"/>
    <w:rsid w:val="00F7034E"/>
    <w:rsid w:val="00F704CA"/>
    <w:rsid w:val="00F76467"/>
    <w:rsid w:val="00F807B0"/>
    <w:rsid w:val="00F80AA2"/>
    <w:rsid w:val="00F83282"/>
    <w:rsid w:val="00F86779"/>
    <w:rsid w:val="00F873DB"/>
    <w:rsid w:val="00F876BD"/>
    <w:rsid w:val="00F929EC"/>
    <w:rsid w:val="00FA2C8B"/>
    <w:rsid w:val="00FA420C"/>
    <w:rsid w:val="00FA6022"/>
    <w:rsid w:val="00FA6356"/>
    <w:rsid w:val="00FB0B8B"/>
    <w:rsid w:val="00FB274F"/>
    <w:rsid w:val="00FB30BA"/>
    <w:rsid w:val="00FC3EAB"/>
    <w:rsid w:val="00FC61A1"/>
    <w:rsid w:val="00FD05D0"/>
    <w:rsid w:val="00FD3EFF"/>
    <w:rsid w:val="00FD3F0C"/>
    <w:rsid w:val="00FD48EA"/>
    <w:rsid w:val="00FD4CAB"/>
    <w:rsid w:val="00FE00CD"/>
    <w:rsid w:val="00FE16D7"/>
    <w:rsid w:val="00FE17E7"/>
    <w:rsid w:val="00FE505C"/>
    <w:rsid w:val="00FE69CA"/>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462"/>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paragraph" w:styleId="Revision">
    <w:name w:val="Revision"/>
    <w:hidden/>
    <w:uiPriority w:val="99"/>
    <w:semiHidden/>
    <w:rsid w:val="008F07E2"/>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035486">
      <w:bodyDiv w:val="1"/>
      <w:marLeft w:val="0"/>
      <w:marRight w:val="0"/>
      <w:marTop w:val="0"/>
      <w:marBottom w:val="0"/>
      <w:divBdr>
        <w:top w:val="none" w:sz="0" w:space="0" w:color="auto"/>
        <w:left w:val="none" w:sz="0" w:space="0" w:color="auto"/>
        <w:bottom w:val="none" w:sz="0" w:space="0" w:color="auto"/>
        <w:right w:val="none" w:sz="0" w:space="0" w:color="auto"/>
      </w:divBdr>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25521">
      <w:bodyDiv w:val="1"/>
      <w:marLeft w:val="0"/>
      <w:marRight w:val="0"/>
      <w:marTop w:val="0"/>
      <w:marBottom w:val="0"/>
      <w:divBdr>
        <w:top w:val="none" w:sz="0" w:space="0" w:color="auto"/>
        <w:left w:val="none" w:sz="0" w:space="0" w:color="auto"/>
        <w:bottom w:val="none" w:sz="0" w:space="0" w:color="auto"/>
        <w:right w:val="none" w:sz="0" w:space="0" w:color="auto"/>
      </w:divBdr>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56230818">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300616">
      <w:bodyDiv w:val="1"/>
      <w:marLeft w:val="0"/>
      <w:marRight w:val="0"/>
      <w:marTop w:val="0"/>
      <w:marBottom w:val="0"/>
      <w:divBdr>
        <w:top w:val="none" w:sz="0" w:space="0" w:color="auto"/>
        <w:left w:val="none" w:sz="0" w:space="0" w:color="auto"/>
        <w:bottom w:val="none" w:sz="0" w:space="0" w:color="auto"/>
        <w:right w:val="none" w:sz="0" w:space="0" w:color="auto"/>
      </w:divBdr>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26" Type="http://schemas.openxmlformats.org/officeDocument/2006/relationships/hyperlink" Target="https://www.cbu.ca/indigenous-affairs/mikmaw-ethics-watch/" TargetMode="External"/><Relationship Id="rId39" Type="http://schemas.openxmlformats.org/officeDocument/2006/relationships/image" Target="media/image5.png"/><Relationship Id="rId21" Type="http://schemas.openxmlformats.org/officeDocument/2006/relationships/hyperlink" Target="https://cdn.dal.ca/content/dam/dalhousie/pdf/research-services/REB/Dal%20REB%20Application%20Instructions%20-%20Prospective%20Research%20%20v2021-02.pdf" TargetMode="External"/><Relationship Id="rId34" Type="http://schemas.openxmlformats.org/officeDocument/2006/relationships/hyperlink" Target="mailto:sbrooks@cs.dal.ca"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www.pre.ethics.gc.ca/eng/tcps2-eptc2_2018_chapter3-chapitre3.html" TargetMode="External"/><Relationship Id="rId29" Type="http://schemas.openxmlformats.org/officeDocument/2006/relationships/hyperlink" Target="http://www.pre.ethics.gc.ca/eng/tcps2-eptc2_2018_chapter11-chapitre11.html" TargetMode="External"/><Relationship Id="rId11" Type="http://schemas.openxmlformats.org/officeDocument/2006/relationships/hyperlink" Target="http://tcps2core.ca/welcome" TargetMode="External"/><Relationship Id="rId24" Type="http://schemas.openxmlformats.org/officeDocument/2006/relationships/hyperlink" Target="http://www.pre.ethics.gc.ca/eng/tcps2-eptc2_2018_chapter9-chapitre9.html"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yperlink" Target="mailto:sbrooks@cs.dal.ca"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yperlink" Target="http://www.dal.ca/dept/university_secretariat/policies/human-rights---equity/ethical-conduct-of-research-involving-humans-policy.html" TargetMode="External"/><Relationship Id="rId19" Type="http://schemas.openxmlformats.org/officeDocument/2006/relationships/hyperlink" Target="https://novascotia.ca/coms/families/changestoCFSA/Duty-to-Report.pdf"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10.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30" Type="http://schemas.openxmlformats.org/officeDocument/2006/relationships/hyperlink" Target="http://novascotia.ca/dhw/phia/"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png"/><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25" Type="http://schemas.openxmlformats.org/officeDocument/2006/relationships/hyperlink" Target="http://www.pre.ethics.gc.ca/eng/tcps2-eptc2_2018_chapter9-chapitre9.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image" Target="media/image4.jpeg"/><Relationship Id="rId46" Type="http://schemas.openxmlformats.org/officeDocument/2006/relationships/image" Target="media/image12.png"/><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7.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image" Target="media/image3.png"/><Relationship Id="rId49" Type="http://schemas.openxmlformats.org/officeDocument/2006/relationships/image" Target="media/image15.png"/></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443</TotalTime>
  <Pages>39</Pages>
  <Words>10889</Words>
  <Characters>62073</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72817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47</cp:revision>
  <cp:lastPrinted>2021-10-04T05:31:00Z</cp:lastPrinted>
  <dcterms:created xsi:type="dcterms:W3CDTF">2021-10-17T18:34:00Z</dcterms:created>
  <dcterms:modified xsi:type="dcterms:W3CDTF">2021-11-01T11:41:00Z</dcterms:modified>
</cp:coreProperties>
</file>
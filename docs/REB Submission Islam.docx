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017CACF1" w:rsidR="00831A7C" w:rsidRPr="00471C76" w:rsidRDefault="00471C76" w:rsidP="00251361">
            <w:pPr>
              <w:rPr>
                <w:bCs/>
                <w:sz w:val="21"/>
                <w:szCs w:val="21"/>
              </w:rPr>
            </w:pPr>
            <w:r w:rsidRPr="00471C76">
              <w:rPr>
                <w:bCs/>
                <w:sz w:val="21"/>
                <w:szCs w:val="21"/>
              </w:rPr>
              <w:t>+</w:t>
            </w:r>
            <w:r w:rsidR="00637395">
              <w:rPr>
                <w:bCs/>
                <w:sz w:val="21"/>
                <w:szCs w:val="21"/>
              </w:rPr>
              <w:t>1(902)4483533</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8E36520" w:rsidR="00ED1A8D" w:rsidRPr="002526BE" w:rsidRDefault="002B1D5F" w:rsidP="00095B7D">
            <w:r w:rsidRPr="002B1D5F">
              <w:rPr>
                <w:color w:val="000000" w:themeColor="text1"/>
              </w:rPr>
              <w:t>March 1</w:t>
            </w:r>
            <w:r w:rsidR="00504DFE" w:rsidRPr="002B1D5F">
              <w:rPr>
                <w:color w:val="000000" w:themeColor="text1"/>
              </w:rPr>
              <w:t>, 202</w:t>
            </w:r>
            <w:r w:rsidRPr="002B1D5F">
              <w:rPr>
                <w:color w:val="000000" w:themeColor="text1"/>
              </w:rPr>
              <w:t>2</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1551F7BA" w:rsidR="00ED1A8D" w:rsidRPr="002526BE" w:rsidRDefault="002B1D5F" w:rsidP="00095B7D">
            <w:r w:rsidRPr="002B1D5F">
              <w:rPr>
                <w:color w:val="000000" w:themeColor="text1"/>
              </w:rPr>
              <w:t>March 14</w:t>
            </w:r>
            <w:r w:rsidR="00504DFE" w:rsidRPr="002B1D5F">
              <w:rPr>
                <w:color w:val="000000" w:themeColor="text1"/>
              </w:rPr>
              <w:t xml:space="preserve">, </w:t>
            </w:r>
            <w:r w:rsidRPr="002B1D5F">
              <w:rPr>
                <w:color w:val="000000" w:themeColor="text1"/>
              </w:rPr>
              <w:t>2022</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proofErr w:type="gramStart"/>
            <w:r w:rsidR="001C23FA">
              <w:rPr>
                <w:rFonts w:ascii="Times" w:hAnsi="Times"/>
                <w:color w:val="000000" w:themeColor="text1"/>
              </w:rPr>
              <w:t>VSUP</w:t>
            </w:r>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w:t>
            </w:r>
            <w:proofErr w:type="gramStart"/>
            <w:r w:rsidR="0074601B" w:rsidRPr="00907A17">
              <w:rPr>
                <w:rFonts w:ascii="Times" w:hAnsi="Times"/>
                <w:color w:val="000000" w:themeColor="text1"/>
              </w:rPr>
              <w:t>general public</w:t>
            </w:r>
            <w:proofErr w:type="gramEnd"/>
            <w:r w:rsidR="0074601B" w:rsidRPr="00907A17">
              <w:rPr>
                <w:rFonts w:ascii="Times" w:hAnsi="Times"/>
                <w:color w:val="000000" w:themeColor="text1"/>
              </w:rPr>
              <w:t xml:space="preserve">.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w:t>
            </w:r>
            <w:proofErr w:type="gramStart"/>
            <w:r w:rsidRPr="00907A17">
              <w:rPr>
                <w:rFonts w:ascii="Times" w:hAnsi="Times"/>
                <w:color w:val="000000" w:themeColor="text1"/>
              </w:rPr>
              <w:t>in particular of</w:t>
            </w:r>
            <w:proofErr w:type="gramEnd"/>
            <w:r w:rsidRPr="00907A17">
              <w:rPr>
                <w:rFonts w:ascii="Times" w:hAnsi="Times"/>
                <w:color w:val="000000" w:themeColor="text1"/>
              </w:rPr>
              <w:t xml:space="preserve">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20BD68F7" w:rsidR="00E56D78" w:rsidRDefault="00E56D78" w:rsidP="00216B43">
      <w:pPr>
        <w:rPr>
          <w:ins w:id="1" w:author="Rashid Islam" w:date="2022-02-18T18:35:00Z"/>
        </w:rPr>
      </w:pPr>
    </w:p>
    <w:p w14:paraId="1D709550" w14:textId="4B46ED1A" w:rsidR="0090176F" w:rsidRDefault="0090176F" w:rsidP="00216B43">
      <w:pPr>
        <w:rPr>
          <w:ins w:id="2" w:author="Rashid Islam" w:date="2022-02-18T18:35:00Z"/>
        </w:rPr>
      </w:pPr>
    </w:p>
    <w:p w14:paraId="7B02E279" w14:textId="77777777" w:rsidR="0090176F" w:rsidRPr="00463DD8" w:rsidRDefault="0090176F"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3"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3"/>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46086069" w14:textId="6D4045DF" w:rsidR="00154708" w:rsidDel="0090176F" w:rsidRDefault="00154708" w:rsidP="00216B43">
      <w:pPr>
        <w:rPr>
          <w:del w:id="4" w:author="Rashid Islam" w:date="2022-02-18T18:34:00Z"/>
        </w:rPr>
      </w:pPr>
    </w:p>
    <w:p w14:paraId="55C57E76" w14:textId="06E5ACB3" w:rsidR="0090176F" w:rsidRDefault="0090176F" w:rsidP="00216B43">
      <w:pPr>
        <w:rPr>
          <w:ins w:id="5" w:author="Rashid Islam" w:date="2022-02-18T18:35:00Z"/>
        </w:rPr>
      </w:pPr>
    </w:p>
    <w:p w14:paraId="7ED28E75" w14:textId="77777777" w:rsidR="00154708" w:rsidDel="0090176F" w:rsidRDefault="00154708" w:rsidP="00216B43">
      <w:pPr>
        <w:rPr>
          <w:del w:id="6" w:author="Rashid Islam" w:date="2022-02-18T18:35:00Z"/>
        </w:rPr>
      </w:pPr>
    </w:p>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lastRenderedPageBreak/>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57CE4661" w:rsidR="00CA0DE4" w:rsidDel="0090176F" w:rsidRDefault="00CA0DE4" w:rsidP="00216B43">
      <w:pPr>
        <w:rPr>
          <w:del w:id="7" w:author="Rashid Islam" w:date="2022-02-18T18:35:00Z"/>
        </w:rPr>
      </w:pPr>
    </w:p>
    <w:p w14:paraId="1F6EEA1B" w14:textId="7D17D2BD" w:rsidR="00154708" w:rsidDel="0090176F" w:rsidRDefault="00154708" w:rsidP="00216B43">
      <w:pPr>
        <w:rPr>
          <w:del w:id="8" w:author="Rashid Islam" w:date="2022-02-18T18:35:00Z"/>
        </w:rPr>
      </w:pPr>
    </w:p>
    <w:p w14:paraId="60B33575" w14:textId="5616B241" w:rsidR="00154708" w:rsidDel="0090176F" w:rsidRDefault="00154708" w:rsidP="00216B43">
      <w:pPr>
        <w:rPr>
          <w:del w:id="9" w:author="Rashid Islam" w:date="2022-02-18T18:35:00Z"/>
        </w:rPr>
      </w:pPr>
    </w:p>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lastRenderedPageBreak/>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27034CBB"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637395">
              <w:rPr>
                <w:rFonts w:ascii="Times" w:hAnsi="Times"/>
              </w:rPr>
              <w:t>.</w:t>
            </w:r>
            <w:r w:rsidR="00863F0D" w:rsidRPr="00046004">
              <w:rPr>
                <w:rFonts w:ascii="Times" w:hAnsi="Times"/>
              </w:rPr>
              <w:t>)</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lastRenderedPageBreak/>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D00340" w:rsidRDefault="00403FA6" w:rsidP="003E0BD1">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 xml:space="preserve">Every participant will receive compensation of </w:t>
            </w:r>
            <w:r w:rsidR="00213170" w:rsidRPr="00D00340">
              <w:rPr>
                <w:rFonts w:ascii="Times" w:hAnsi="Times"/>
                <w:color w:val="000000" w:themeColor="text1"/>
                <w:sz w:val="24"/>
              </w:rPr>
              <w:t>$</w:t>
            </w:r>
            <w:r w:rsidRPr="00D00340">
              <w:rPr>
                <w:rFonts w:ascii="Times" w:hAnsi="Times"/>
                <w:color w:val="000000" w:themeColor="text1"/>
                <w:sz w:val="24"/>
              </w:rPr>
              <w:t>10</w:t>
            </w:r>
            <w:r w:rsidR="003E0BD1" w:rsidRPr="00D00340">
              <w:rPr>
                <w:rFonts w:ascii="Times" w:hAnsi="Times"/>
                <w:color w:val="000000" w:themeColor="text1"/>
                <w:sz w:val="24"/>
              </w:rPr>
              <w:t xml:space="preserve"> (Walmart/Amazon </w:t>
            </w:r>
            <w:r w:rsidR="00EF60A4" w:rsidRPr="00D00340">
              <w:rPr>
                <w:rFonts w:ascii="Times" w:hAnsi="Times"/>
                <w:color w:val="000000" w:themeColor="text1"/>
                <w:sz w:val="24"/>
              </w:rPr>
              <w:t xml:space="preserve">E-Gift </w:t>
            </w:r>
            <w:r w:rsidR="003E0BD1" w:rsidRPr="00D00340">
              <w:rPr>
                <w:rFonts w:ascii="Times" w:hAnsi="Times"/>
                <w:color w:val="000000" w:themeColor="text1"/>
                <w:sz w:val="24"/>
              </w:rPr>
              <w:t>card)</w:t>
            </w:r>
            <w:r w:rsidRPr="00D00340">
              <w:rPr>
                <w:rFonts w:ascii="Times" w:hAnsi="Times"/>
                <w:color w:val="000000" w:themeColor="text1"/>
                <w:sz w:val="24"/>
              </w:rPr>
              <w:t xml:space="preserve"> from the researcher after the study. The compensation will be given even if the participant does not finish the study. </w:t>
            </w:r>
            <w:r w:rsidR="004E6740" w:rsidRPr="00D00340">
              <w:rPr>
                <w:rFonts w:ascii="Times" w:hAnsi="Times"/>
                <w:color w:val="000000" w:themeColor="text1"/>
                <w:sz w:val="24"/>
              </w:rPr>
              <w:t>The gift-card will be sen</w:t>
            </w:r>
            <w:r w:rsidR="00782AAD" w:rsidRPr="00D00340">
              <w:rPr>
                <w:rFonts w:ascii="Times" w:hAnsi="Times"/>
                <w:color w:val="000000" w:themeColor="text1"/>
                <w:sz w:val="24"/>
              </w:rPr>
              <w:t>t</w:t>
            </w:r>
            <w:r w:rsidR="004E6740" w:rsidRPr="00D00340">
              <w:rPr>
                <w:rFonts w:ascii="Times" w:hAnsi="Times"/>
                <w:color w:val="000000" w:themeColor="text1"/>
                <w:sz w:val="24"/>
              </w:rPr>
              <w:t xml:space="preserve"> to their email</w:t>
            </w:r>
            <w:r w:rsidRPr="00D00340">
              <w:rPr>
                <w:rFonts w:ascii="Times" w:hAnsi="Times"/>
                <w:color w:val="000000" w:themeColor="text1"/>
                <w:sz w:val="24"/>
              </w:rPr>
              <w:t xml:space="preserve"> and there won’t be any other expenses in the study.</w:t>
            </w:r>
            <w:r w:rsidR="00803B72" w:rsidRPr="00D00340">
              <w:rPr>
                <w:rFonts w:ascii="Times" w:hAnsi="Times"/>
                <w:color w:val="000000" w:themeColor="text1"/>
                <w:sz w:val="24"/>
              </w:rPr>
              <w:t xml:space="preserve"> Since the gift-card will be provided through email,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10"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11" w:name="_Hlk20834429"/>
            <w:r w:rsidR="00A51B0B" w:rsidRPr="00046004">
              <w:rPr>
                <w:rFonts w:ascii="Times" w:hAnsi="Times" w:cstheme="minorHAnsi"/>
                <w:szCs w:val="22"/>
              </w:rPr>
              <w:t>anonymous, anonymized, de-identified/coded, identifying</w:t>
            </w:r>
            <w:bookmarkEnd w:id="11"/>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10"/>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D00340" w:rsidRDefault="00BD75FF" w:rsidP="00BD75FF">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 xml:space="preserve">We will use </w:t>
            </w:r>
            <w:r w:rsidR="002F7F31" w:rsidRPr="00D00340">
              <w:rPr>
                <w:rFonts w:ascii="Times" w:hAnsi="Times"/>
                <w:color w:val="000000" w:themeColor="text1"/>
                <w:sz w:val="24"/>
              </w:rPr>
              <w:t>our self-developed web application for the</w:t>
            </w:r>
            <w:r w:rsidRPr="00D00340">
              <w:rPr>
                <w:rFonts w:ascii="Times" w:hAnsi="Times"/>
                <w:color w:val="000000" w:themeColor="text1"/>
                <w:sz w:val="24"/>
              </w:rPr>
              <w:t xml:space="preserve"> questionnaire. The questionnaire will include multiple choice questions and </w:t>
            </w:r>
            <w:r w:rsidR="00213170" w:rsidRPr="00D00340">
              <w:rPr>
                <w:rFonts w:ascii="Times" w:hAnsi="Times"/>
                <w:color w:val="000000" w:themeColor="text1"/>
                <w:sz w:val="24"/>
              </w:rPr>
              <w:t>identification</w:t>
            </w:r>
            <w:r w:rsidR="00213170" w:rsidRPr="00D00340" w:rsidDel="00213170">
              <w:rPr>
                <w:rFonts w:ascii="Times" w:hAnsi="Times"/>
                <w:color w:val="000000" w:themeColor="text1"/>
                <w:sz w:val="24"/>
              </w:rPr>
              <w:t xml:space="preserve"> </w:t>
            </w:r>
            <w:r w:rsidR="00213170" w:rsidRPr="00D00340">
              <w:rPr>
                <w:rFonts w:ascii="Times" w:hAnsi="Times"/>
                <w:color w:val="000000" w:themeColor="text1"/>
                <w:sz w:val="24"/>
              </w:rPr>
              <w:t>questions based on provided parameters</w:t>
            </w:r>
            <w:r w:rsidRPr="00D00340">
              <w:rPr>
                <w:rFonts w:ascii="Times" w:hAnsi="Times"/>
                <w:color w:val="000000" w:themeColor="text1"/>
                <w:sz w:val="24"/>
              </w:rPr>
              <w:t xml:space="preserve">. </w:t>
            </w:r>
            <w:r w:rsidR="002F7F31" w:rsidRPr="00D00340">
              <w:rPr>
                <w:rFonts w:ascii="Times" w:hAnsi="Times"/>
                <w:color w:val="000000" w:themeColor="text1"/>
                <w:sz w:val="24"/>
              </w:rPr>
              <w:t xml:space="preserve">No personal information will be asked from the participants other than email to </w:t>
            </w:r>
            <w:r w:rsidR="00213170" w:rsidRPr="00D00340">
              <w:rPr>
                <w:rFonts w:ascii="Times" w:hAnsi="Times"/>
                <w:color w:val="000000" w:themeColor="text1"/>
                <w:sz w:val="24"/>
              </w:rPr>
              <w:t>send the gift-card and computer skill/profession to evaluate our study performance based on their qualification</w:t>
            </w:r>
            <w:r w:rsidRPr="00D00340">
              <w:rPr>
                <w:rFonts w:ascii="Times" w:hAnsi="Times"/>
                <w:color w:val="000000" w:themeColor="text1"/>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D00340">
              <w:rPr>
                <w:color w:val="000000" w:themeColor="text1"/>
              </w:rPr>
              <w:t xml:space="preserve">in </w:t>
            </w:r>
            <w:r w:rsidR="00A50A88" w:rsidRPr="00D00340">
              <w:rPr>
                <w:color w:val="000000" w:themeColor="text1"/>
              </w:rPr>
              <w:t>the filesystem</w:t>
            </w:r>
            <w:r w:rsidRPr="00D00340">
              <w:rPr>
                <w:color w:val="000000" w:themeColor="text1"/>
              </w:rPr>
              <w:t xml:space="preserve"> </w:t>
            </w:r>
            <w:r w:rsidRPr="00046004">
              <w:t>on the Dalhousie Servers</w:t>
            </w:r>
            <w:r w:rsidR="00B32E89">
              <w:t xml:space="preserve"> (secure web-space allocated for the researcher) through our online web application automatically</w:t>
            </w:r>
            <w:r w:rsidRPr="00046004">
              <w:t xml:space="preserve">. Recorded audio and video from the screenshare will be stored on </w:t>
            </w:r>
            <w:r w:rsidR="00B32E89">
              <w:t>the same</w:t>
            </w:r>
            <w:r w:rsidRPr="00046004">
              <w:t xml:space="preserve"> secure server at the Faculty of Computer Science, Dalhousie University</w:t>
            </w:r>
            <w:r w:rsidRPr="00046004">
              <w:rPr>
                <w:color w:val="000000" w:themeColor="text1"/>
                <w:shd w:val="clear" w:color="auto" w:fill="FFFFFF"/>
              </w:rPr>
              <w:t xml:space="preserve">. </w:t>
            </w:r>
            <w:r w:rsidR="002F7F31">
              <w:rPr>
                <w:color w:val="000000" w:themeColor="text1"/>
                <w:shd w:val="clear" w:color="auto" w:fill="FFFFFF"/>
              </w:rPr>
              <w:t>The data will be stored anonymously and will be automatically destroyed after successful completion of the research</w:t>
            </w:r>
            <w:r w:rsidRPr="00046004">
              <w:rPr>
                <w:color w:val="000000" w:themeColor="text1"/>
                <w:shd w:val="clear" w:color="auto" w:fill="FFFFFF"/>
              </w:rPr>
              <w:t>.</w:t>
            </w:r>
            <w:r w:rsidR="005C7303" w:rsidRPr="00046004">
              <w:rPr>
                <w:color w:val="000000" w:themeColor="text1"/>
                <w:shd w:val="clear" w:color="auto" w:fill="FFFFFF"/>
              </w:rPr>
              <w:t xml:space="preserve"> </w:t>
            </w:r>
            <w:r w:rsidR="002F7F31">
              <w:rPr>
                <w:color w:val="000000" w:themeColor="text1"/>
                <w:shd w:val="clear" w:color="auto" w:fill="FFFFFF"/>
              </w:rPr>
              <w:t>For extra care</w:t>
            </w:r>
            <w:r w:rsidR="005C7303" w:rsidRPr="00046004">
              <w:rPr>
                <w:color w:val="000000" w:themeColor="text1"/>
                <w:shd w:val="clear" w:color="auto" w:fill="FFFFFF"/>
              </w:rPr>
              <w:t xml:space="preserve">, the researcher </w:t>
            </w:r>
            <w:r w:rsidR="00CD638F">
              <w:rPr>
                <w:color w:val="000000" w:themeColor="text1"/>
                <w:shd w:val="clear" w:color="auto" w:fill="FFFFFF"/>
              </w:rPr>
              <w:t>may</w:t>
            </w:r>
            <w:r w:rsidR="00CD638F" w:rsidRPr="00046004">
              <w:rPr>
                <w:color w:val="000000" w:themeColor="text1"/>
                <w:shd w:val="clear" w:color="auto" w:fill="FFFFFF"/>
              </w:rPr>
              <w:t xml:space="preserve"> </w:t>
            </w:r>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r w:rsidR="00B32E89">
              <w:t xml:space="preserve"> and there is no plan to use the collected data beyo</w:t>
            </w:r>
            <w:r w:rsidR="002F7F31">
              <w:t>nd the study.</w:t>
            </w:r>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proofErr w:type="gramStart"/>
            <w:r w:rsidRPr="00B315D9">
              <w:rPr>
                <w:rFonts w:cs="Calibri"/>
                <w:sz w:val="18"/>
                <w:szCs w:val="18"/>
              </w:rPr>
              <w:t>[  ]</w:t>
            </w:r>
            <w:proofErr w:type="gramEnd"/>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12"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12"/>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13"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13"/>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14"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15" w:name="_Hlk49510127"/>
      <w:r>
        <w:t xml:space="preserve"> (</w:t>
      </w:r>
      <w:r w:rsidR="00342AF7">
        <w:t xml:space="preserve">required </w:t>
      </w:r>
      <w:r>
        <w:t>for research involving Indigenous communities)</w:t>
      </w:r>
    </w:p>
    <w:bookmarkEnd w:id="15"/>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16"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14"/>
    <w:bookmarkEnd w:id="16"/>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6C289988"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w:t>
      </w:r>
      <w:r w:rsidR="002B1D5F">
        <w:rPr>
          <w:rFonts w:ascii="Times" w:hAnsi="Times" w:cs="Calibri"/>
        </w:rPr>
        <w:t>1(902)4483533</w:t>
      </w:r>
      <w:r w:rsidR="002B1D5F"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r w:rsidR="00576101">
        <w:rPr>
          <w:rFonts w:ascii="Times" w:hAnsi="Times" w:cs="Calibri"/>
        </w:rPr>
        <w:t xml:space="preserve"> </w:t>
      </w:r>
      <w:r w:rsidR="0086632A">
        <w:rPr>
          <w:rFonts w:ascii="Times" w:hAnsi="Times" w:cs="Calibri"/>
        </w:rPr>
        <w:t xml:space="preserve">(value, </w:t>
      </w:r>
      <w:proofErr w:type="spellStart"/>
      <w:r w:rsidR="0086632A">
        <w:rPr>
          <w:rFonts w:ascii="Times" w:hAnsi="Times" w:cs="Calibri"/>
        </w:rPr>
        <w:t>uncertianty</w:t>
      </w:r>
      <w:proofErr w:type="spellEnd"/>
      <w:r w:rsidR="0086632A">
        <w:rPr>
          <w:rFonts w:ascii="Times" w:hAnsi="Times" w:cs="Calibri"/>
        </w:rPr>
        <w:t>) and for effectiveness testing</w:t>
      </w:r>
      <w:r w:rsidR="00066051">
        <w:rPr>
          <w:rFonts w:ascii="Times" w:hAnsi="Times" w:cs="Calibri"/>
        </w:rPr>
        <w:t xml:space="preserve"> they need to answer in the range of Strongly </w:t>
      </w:r>
      <w:proofErr w:type="gramStart"/>
      <w:r w:rsidR="00066051">
        <w:rPr>
          <w:rFonts w:ascii="Times" w:hAnsi="Times" w:cs="Calibri"/>
        </w:rPr>
        <w:t>disagree(</w:t>
      </w:r>
      <w:proofErr w:type="gramEnd"/>
      <w:r w:rsidR="00066051">
        <w:rPr>
          <w:rFonts w:ascii="Times" w:hAnsi="Times" w:cs="Calibri"/>
        </w:rPr>
        <w:t xml:space="preserv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22E5E373"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0C12" w:rsidRPr="00EC646B">
        <w:rPr>
          <w:rFonts w:ascii="Times" w:hAnsi="Times" w:cs="Calibri"/>
          <w:color w:val="000000" w:themeColor="text1"/>
        </w:rPr>
        <w:t>.</w:t>
      </w:r>
      <w:r w:rsidR="0081258F" w:rsidRPr="00EC646B">
        <w:rPr>
          <w:rFonts w:ascii="Times" w:hAnsi="Times" w:cs="Calibri"/>
          <w:color w:val="000000" w:themeColor="text1"/>
        </w:rPr>
        <w:t xml:space="preserve"> If you have any questions regarding the content</w:t>
      </w:r>
      <w:r w:rsidR="007B4F83" w:rsidRPr="00EC646B">
        <w:rPr>
          <w:rFonts w:ascii="Times" w:hAnsi="Times" w:cs="Calibri"/>
          <w:color w:val="000000" w:themeColor="text1"/>
        </w:rPr>
        <w:t xml:space="preserve"> or any </w:t>
      </w:r>
      <w:r w:rsidR="0081258F" w:rsidRPr="00EC646B">
        <w:rPr>
          <w:rFonts w:ascii="Times" w:hAnsi="Times" w:cs="Calibri"/>
          <w:color w:val="000000" w:themeColor="text1"/>
        </w:rPr>
        <w:t xml:space="preserve">question is unclear, then researcher can explain since he will be </w:t>
      </w:r>
      <w:r w:rsidR="00536516" w:rsidRPr="00EC646B">
        <w:rPr>
          <w:rFonts w:ascii="Times" w:hAnsi="Times" w:cs="Calibri"/>
          <w:color w:val="000000" w:themeColor="text1"/>
        </w:rPr>
        <w:t xml:space="preserve">available to </w:t>
      </w:r>
      <w:r w:rsidR="0081258F" w:rsidRPr="00EC646B">
        <w:rPr>
          <w:rFonts w:ascii="Times" w:hAnsi="Times" w:cs="Calibri"/>
          <w:color w:val="000000" w:themeColor="text1"/>
        </w:rPr>
        <w:t>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proofErr w:type="gramStart"/>
      <w:r w:rsidRPr="00160A37">
        <w:rPr>
          <w:rFonts w:ascii="Times" w:hAnsi="Times" w:cs="Calibri"/>
        </w:rPr>
        <w:t>fatigued, or</w:t>
      </w:r>
      <w:proofErr w:type="gramEnd"/>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EC646B" w:rsidRDefault="00A24FED" w:rsidP="00A24FED">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00AF1FA0" w:rsidRPr="00EC646B">
        <w:rPr>
          <w:rFonts w:ascii="Times" w:hAnsi="Times"/>
          <w:b/>
          <w:bCs/>
          <w:color w:val="000000" w:themeColor="text1"/>
        </w:rPr>
        <w:br/>
      </w:r>
      <w:r w:rsidR="002F5D02" w:rsidRPr="00EC646B">
        <w:rPr>
          <w:rFonts w:hint="eastAsia"/>
          <w:iCs/>
          <w:color w:val="000000" w:themeColor="text1"/>
          <w:lang w:eastAsia="zh-CN"/>
        </w:rPr>
        <w:t>Every participant will receive compensation of $10</w:t>
      </w:r>
      <w:r w:rsidR="002F5D02" w:rsidRPr="00EC646B">
        <w:rPr>
          <w:iCs/>
          <w:color w:val="000000" w:themeColor="text1"/>
          <w:lang w:eastAsia="zh-CN"/>
        </w:rPr>
        <w:t xml:space="preserve"> </w:t>
      </w:r>
      <w:r w:rsidR="007B4F83" w:rsidRPr="00EC646B">
        <w:rPr>
          <w:rFonts w:ascii="Times" w:hAnsi="Times"/>
          <w:color w:val="000000" w:themeColor="text1"/>
        </w:rPr>
        <w:t xml:space="preserve">(Walmart/Amazon </w:t>
      </w:r>
      <w:r w:rsidR="00EF60A4" w:rsidRPr="00EC646B">
        <w:rPr>
          <w:rFonts w:ascii="Times" w:hAnsi="Times"/>
          <w:color w:val="000000" w:themeColor="text1"/>
        </w:rPr>
        <w:t xml:space="preserve">E-Gift </w:t>
      </w:r>
      <w:r w:rsidR="007B4F83" w:rsidRPr="00EC646B">
        <w:rPr>
          <w:rFonts w:ascii="Times" w:hAnsi="Times"/>
          <w:color w:val="000000" w:themeColor="text1"/>
        </w:rPr>
        <w:t>card)</w:t>
      </w:r>
      <w:r w:rsidR="00C050C5" w:rsidRPr="00EC646B">
        <w:rPr>
          <w:rFonts w:ascii="Times" w:hAnsi="Times"/>
          <w:color w:val="000000" w:themeColor="text1"/>
        </w:rPr>
        <w:t xml:space="preserve"> </w:t>
      </w:r>
      <w:r w:rsidR="002F5D02" w:rsidRPr="00EC646B">
        <w:rPr>
          <w:rFonts w:hint="eastAsia"/>
          <w:iCs/>
          <w:color w:val="000000" w:themeColor="text1"/>
          <w:lang w:eastAsia="zh-CN"/>
        </w:rPr>
        <w:t>and it will be given from the researcher</w:t>
      </w:r>
      <w:r w:rsidR="00C050C5" w:rsidRPr="00EC646B">
        <w:rPr>
          <w:iCs/>
          <w:color w:val="000000" w:themeColor="text1"/>
          <w:lang w:eastAsia="zh-CN"/>
        </w:rPr>
        <w:t xml:space="preserve"> to the participant’s email</w:t>
      </w:r>
      <w:r w:rsidR="002F5D02" w:rsidRPr="00EC646B">
        <w:rPr>
          <w:rFonts w:hint="eastAsia"/>
          <w:iCs/>
          <w:color w:val="000000" w:themeColor="text1"/>
          <w:lang w:eastAsia="zh-CN"/>
        </w:rPr>
        <w:t xml:space="preserve"> after the study. </w:t>
      </w:r>
      <w:r w:rsidR="002F5D02" w:rsidRPr="00EC646B">
        <w:rPr>
          <w:iCs/>
          <w:color w:val="000000" w:themeColor="text1"/>
          <w:lang w:eastAsia="zh-CN"/>
        </w:rPr>
        <w:t>The compensation will be given even if the participant does not finish the study.</w:t>
      </w:r>
    </w:p>
    <w:p w14:paraId="053CBF4B" w14:textId="151D406F" w:rsidR="00A24FED" w:rsidRPr="00EC646B" w:rsidRDefault="00A24FED" w:rsidP="00397D4E">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00397D4E" w:rsidRPr="00EC646B">
        <w:rPr>
          <w:rFonts w:ascii="Times" w:hAnsi="Times" w:cs="Calibri"/>
          <w:b/>
          <w:bCs/>
          <w:color w:val="000000" w:themeColor="text1"/>
        </w:rPr>
        <w:tab/>
      </w:r>
      <w:r w:rsidRPr="00EC646B">
        <w:rPr>
          <w:rFonts w:ascii="Times" w:hAnsi="Times" w:cs="Calibri"/>
          <w:b/>
          <w:bCs/>
          <w:color w:val="000000" w:themeColor="text1"/>
        </w:rPr>
        <w:t xml:space="preserve"> </w:t>
      </w:r>
      <w:r w:rsidR="00D058B9" w:rsidRPr="00EC646B">
        <w:rPr>
          <w:rFonts w:ascii="Times" w:hAnsi="Times" w:cs="Calibri"/>
          <w:b/>
          <w:bCs/>
          <w:color w:val="000000" w:themeColor="text1"/>
        </w:rPr>
        <w:br/>
      </w:r>
      <w:r w:rsidR="00D058B9" w:rsidRPr="00EC646B">
        <w:rPr>
          <w:rFonts w:ascii="Times" w:hAnsi="Times" w:cs="Calibri"/>
          <w:color w:val="000000" w:themeColor="text1"/>
        </w:rPr>
        <w:t>Before starting the study we will inform you that your screenshare, question</w:t>
      </w:r>
      <w:r w:rsidR="00A94ED5" w:rsidRPr="00EC646B">
        <w:rPr>
          <w:rFonts w:ascii="Times" w:hAnsi="Times" w:cs="Calibri"/>
          <w:color w:val="000000" w:themeColor="text1"/>
        </w:rPr>
        <w:t>naire</w:t>
      </w:r>
      <w:r w:rsidR="00D058B9" w:rsidRPr="00EC646B">
        <w:rPr>
          <w:rFonts w:ascii="Times" w:hAnsi="Times" w:cs="Calibri"/>
          <w:color w:val="000000" w:themeColor="text1"/>
        </w:rPr>
        <w:t>/answ</w:t>
      </w:r>
      <w:r w:rsidR="00A94ED5" w:rsidRPr="00EC646B">
        <w:rPr>
          <w:rFonts w:ascii="Times" w:hAnsi="Times" w:cs="Calibri"/>
          <w:color w:val="000000" w:themeColor="text1"/>
        </w:rPr>
        <w:t xml:space="preserve">ers, conversation will be recorded for future use and </w:t>
      </w:r>
      <w:r w:rsidR="00AE2D39" w:rsidRPr="00EC646B">
        <w:rPr>
          <w:rFonts w:ascii="Times" w:hAnsi="Times" w:cs="Calibri"/>
          <w:color w:val="000000" w:themeColor="text1"/>
        </w:rPr>
        <w:t>this information</w:t>
      </w:r>
      <w:r w:rsidR="00A94ED5" w:rsidRPr="00EC646B">
        <w:rPr>
          <w:rFonts w:ascii="Times" w:hAnsi="Times" w:cs="Calibri"/>
          <w:color w:val="000000" w:themeColor="text1"/>
        </w:rPr>
        <w:t xml:space="preserve"> will be stored by the research team and only they will know about your participation information.</w:t>
      </w:r>
      <w:r w:rsidRPr="00EC646B">
        <w:rPr>
          <w:rFonts w:ascii="Times" w:hAnsi="Times" w:cs="Calibri"/>
          <w:color w:val="000000" w:themeColor="text1"/>
        </w:rPr>
        <w:t xml:space="preserve"> </w:t>
      </w:r>
    </w:p>
    <w:p w14:paraId="0952E2B5" w14:textId="5792E88E" w:rsidR="00BB45AF" w:rsidRDefault="00A94ED5" w:rsidP="00BB45A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 xml:space="preserve">will </w:t>
      </w:r>
      <w:proofErr w:type="gramStart"/>
      <w:r w:rsidR="006C3A01">
        <w:rPr>
          <w:rFonts w:ascii="Times" w:hAnsi="Times" w:cs="Calibri"/>
        </w:rPr>
        <w:t>definitely and</w:t>
      </w:r>
      <w:proofErr w:type="gramEnd"/>
      <w:r w:rsidR="006C3A01">
        <w:rPr>
          <w:rFonts w:ascii="Times" w:hAnsi="Times" w:cs="Calibri"/>
        </w:rPr>
        <w:t xml:space="preserve">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proofErr w:type="gramStart"/>
      <w:r w:rsidR="003375F4">
        <w:rPr>
          <w:rFonts w:ascii="Times" w:hAnsi="Times" w:cs="Calibri"/>
        </w:rPr>
        <w:t>a written</w:t>
      </w:r>
      <w:r w:rsidRPr="00271EF0">
        <w:rPr>
          <w:rFonts w:ascii="Times" w:hAnsi="Times" w:cs="Calibri"/>
        </w:rPr>
        <w:t xml:space="preserve"> feedback</w:t>
      </w:r>
      <w:proofErr w:type="gramEnd"/>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2A9FC212" w:rsidR="00E469F9" w:rsidRPr="008C2C8E" w:rsidRDefault="00D855FD" w:rsidP="008C2C8E">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w:t>
      </w:r>
      <w:r w:rsidR="00536516" w:rsidRPr="00EC646B">
        <w:rPr>
          <w:rFonts w:ascii="Times" w:hAnsi="Times" w:cs="Calibri"/>
          <w:color w:val="000000" w:themeColor="text1"/>
        </w:rPr>
        <w:t xml:space="preserve">approximately </w:t>
      </w:r>
      <w:r w:rsidRPr="00EC646B">
        <w:rPr>
          <w:rFonts w:ascii="Times" w:hAnsi="Times" w:cs="Calibri"/>
          <w:color w:val="000000" w:themeColor="text1"/>
        </w:rPr>
        <w:t xml:space="preserve">1 hour. </w:t>
      </w:r>
      <w:r w:rsidR="00E469F9" w:rsidRPr="00EC646B">
        <w:rPr>
          <w:rFonts w:hint="eastAsia"/>
          <w:color w:val="000000" w:themeColor="text1"/>
          <w:lang w:eastAsia="zh-CN"/>
        </w:rPr>
        <w:t xml:space="preserve">Compensation </w:t>
      </w:r>
      <w:r w:rsidR="00E469F9" w:rsidRPr="008C4ADE">
        <w:rPr>
          <w:rFonts w:hint="eastAsia"/>
          <w:color w:val="000000"/>
          <w:lang w:eastAsia="zh-CN"/>
        </w:rPr>
        <w:t>is $</w:t>
      </w:r>
      <w:r w:rsidR="00E469F9">
        <w:rPr>
          <w:rFonts w:hint="eastAsia"/>
          <w:color w:val="000000"/>
          <w:lang w:eastAsia="zh-CN"/>
        </w:rPr>
        <w:t>10</w:t>
      </w:r>
      <w:r w:rsidR="00E469F9" w:rsidRPr="008C4ADE">
        <w:rPr>
          <w:rFonts w:hint="eastAsia"/>
          <w:color w:val="000000"/>
          <w:lang w:eastAsia="zh-CN"/>
        </w:rPr>
        <w:t xml:space="preserve"> </w:t>
      </w:r>
      <w:r w:rsidR="007D30BB">
        <w:rPr>
          <w:color w:val="000000"/>
          <w:lang w:eastAsia="zh-CN"/>
        </w:rPr>
        <w:t>e-</w:t>
      </w:r>
      <w:r w:rsidR="00DA4E1C">
        <w:rPr>
          <w:color w:val="000000"/>
          <w:lang w:eastAsia="zh-CN"/>
        </w:rPr>
        <w:t xml:space="preserve">gift </w:t>
      </w:r>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016D36C" w14:textId="77777777" w:rsidR="00A12FAA" w:rsidRPr="009573DE" w:rsidRDefault="00A12FAA" w:rsidP="00A12FAA">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26B988AA" w14:textId="5AE63625" w:rsidR="00A12FAA" w:rsidRPr="00160A37" w:rsidRDefault="00A12FAA" w:rsidP="00A12FAA">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w:t>
      </w:r>
      <w:r w:rsidR="002B1D5F">
        <w:rPr>
          <w:rFonts w:ascii="Times" w:hAnsi="Times" w:cs="Calibri"/>
        </w:rPr>
        <w:t>+1(902)4483533</w:t>
      </w:r>
    </w:p>
    <w:p w14:paraId="36BC9E9A" w14:textId="77777777" w:rsidR="00A12FAA" w:rsidRPr="00160A37" w:rsidRDefault="00A12FAA" w:rsidP="00A12FAA">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6638B950" w14:textId="58D68D76" w:rsidR="00A12FAA" w:rsidRPr="00704014" w:rsidRDefault="00A12FAA" w:rsidP="00A12FAA">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6C8BFEA8" w14:textId="77777777" w:rsidR="00C61FCC" w:rsidRDefault="00C61FCC" w:rsidP="00A12FAA">
      <w:pPr>
        <w:spacing w:before="100" w:beforeAutospacing="1" w:after="100" w:afterAutospacing="1"/>
        <w:rPr>
          <w:b/>
          <w:bCs/>
          <w:sz w:val="28"/>
          <w:szCs w:val="28"/>
        </w:rPr>
      </w:pPr>
    </w:p>
    <w:p w14:paraId="292A2F45" w14:textId="3F564B1A" w:rsidR="00A12FAA" w:rsidRPr="00704014" w:rsidRDefault="00A12FAA" w:rsidP="00A12FAA">
      <w:pPr>
        <w:spacing w:before="100" w:beforeAutospacing="1" w:after="100" w:afterAutospacing="1"/>
        <w:rPr>
          <w:sz w:val="28"/>
          <w:szCs w:val="28"/>
        </w:rPr>
      </w:pPr>
      <w:r w:rsidRPr="00704014">
        <w:rPr>
          <w:b/>
          <w:bCs/>
          <w:sz w:val="28"/>
          <w:szCs w:val="28"/>
        </w:rPr>
        <w:t xml:space="preserve">Questionnaire Setup and Arrangement: </w:t>
      </w:r>
    </w:p>
    <w:p w14:paraId="5264318C" w14:textId="77777777" w:rsidR="00A12FAA" w:rsidRPr="00BB1663" w:rsidRDefault="00A12FAA" w:rsidP="00A12FAA">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68CDACA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A: CA</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 xml:space="preserve">ubble </w:t>
      </w:r>
    </w:p>
    <w:p w14:paraId="3564CED2"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B: CA</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775F0D7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C: VSUP</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ubble</w:t>
      </w:r>
    </w:p>
    <w:p w14:paraId="1493F9B4" w14:textId="77777777" w:rsidR="00A12FAA" w:rsidRPr="001B18EA" w:rsidRDefault="00A12FAA" w:rsidP="00A12FAA">
      <w:pPr>
        <w:pStyle w:val="ListParagraph"/>
        <w:numPr>
          <w:ilvl w:val="0"/>
          <w:numId w:val="29"/>
        </w:numPr>
        <w:spacing w:before="100" w:beforeAutospacing="1" w:afterAutospacing="1" w:line="240" w:lineRule="auto"/>
        <w:contextualSpacing w:val="0"/>
        <w:rPr>
          <w:rFonts w:ascii="Times" w:hAnsi="Times"/>
        </w:rPr>
      </w:pPr>
      <w:r w:rsidRPr="00DC40D6">
        <w:rPr>
          <w:rFonts w:ascii="Times" w:hAnsi="Times"/>
          <w:sz w:val="24"/>
        </w:rPr>
        <w:t>D: VSUP</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0BDF2ADC" w14:textId="77777777" w:rsidR="00A12FAA" w:rsidRDefault="00A12FAA" w:rsidP="00A12FAA">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0B7C03CE" w14:textId="77777777" w:rsidR="00A12FAA" w:rsidRDefault="00A12FAA" w:rsidP="00A12FAA">
      <w:pPr>
        <w:jc w:val="both"/>
      </w:pPr>
    </w:p>
    <w:p w14:paraId="2FAAAD0F" w14:textId="56981B57" w:rsidR="00A12FAA" w:rsidRPr="000B13FB" w:rsidRDefault="00A12FAA" w:rsidP="00A12FAA">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sidR="00D00340">
        <w:rPr>
          <w:color w:val="000000" w:themeColor="text1"/>
        </w:rPr>
        <w:t>in one of</w:t>
      </w:r>
      <w:r w:rsidR="00D00340" w:rsidRPr="000B13FB">
        <w:rPr>
          <w:color w:val="000000" w:themeColor="text1"/>
        </w:rPr>
        <w:t xml:space="preserve"> </w:t>
      </w:r>
      <w:r w:rsidRPr="000B13FB">
        <w:rPr>
          <w:color w:val="000000" w:themeColor="text1"/>
        </w:rPr>
        <w:t>the following orders:</w:t>
      </w:r>
    </w:p>
    <w:p w14:paraId="3CA5CDC6" w14:textId="77777777" w:rsidR="000B13FB" w:rsidRDefault="000B13FB" w:rsidP="00A12FAA">
      <w:pPr>
        <w:jc w:val="both"/>
        <w:rPr>
          <w:color w:val="FF0000"/>
        </w:rPr>
      </w:pPr>
    </w:p>
    <w:p w14:paraId="3DAC18C8" w14:textId="4C40D5A8" w:rsidR="00A12FAA" w:rsidRDefault="00A12FAA" w:rsidP="00A12FAA">
      <w:pPr>
        <w:jc w:val="both"/>
        <w:rPr>
          <w:color w:val="FF0000"/>
        </w:rPr>
      </w:pPr>
      <w:r>
        <w:rPr>
          <w:noProof/>
        </w:rPr>
        <w:drawing>
          <wp:inline distT="0" distB="0" distL="0" distR="0" wp14:anchorId="144EA1B4" wp14:editId="279E2F4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6E517BA6" w14:textId="130D6D42" w:rsidR="00DB7D3C" w:rsidRPr="00FD5AB3" w:rsidRDefault="00DB7D3C" w:rsidP="00A12FAA">
      <w:pPr>
        <w:jc w:val="both"/>
        <w:rPr>
          <w:color w:val="000000" w:themeColor="text1"/>
        </w:rPr>
      </w:pPr>
      <w:r w:rsidRPr="00FD5AB3">
        <w:rPr>
          <w:color w:val="000000" w:themeColor="text1"/>
        </w:rPr>
        <w:t>Figure-1: Balanced Latin Squares</w:t>
      </w:r>
    </w:p>
    <w:p w14:paraId="0E3F8720" w14:textId="77777777" w:rsidR="00A12FAA" w:rsidRDefault="00A12FAA" w:rsidP="00A12FAA"/>
    <w:p w14:paraId="362FA1A1" w14:textId="77777777" w:rsidR="00A12FAA" w:rsidRPr="00DC40D6" w:rsidRDefault="00A12FAA" w:rsidP="00A12FAA"/>
    <w:p w14:paraId="5C587082" w14:textId="77777777" w:rsidR="00A12FAA" w:rsidRPr="00DC40D6" w:rsidRDefault="00A12FAA" w:rsidP="00A12FAA">
      <w:pPr>
        <w:jc w:val="both"/>
      </w:pPr>
      <w:r w:rsidRPr="00DC40D6">
        <w:lastRenderedPageBreak/>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47E10EF5" w14:textId="77777777" w:rsidR="00A12FAA" w:rsidRDefault="00A12FAA" w:rsidP="00A12FAA">
      <w:pPr>
        <w:rPr>
          <w:b/>
          <w:bCs/>
          <w:u w:val="single"/>
        </w:rPr>
      </w:pPr>
    </w:p>
    <w:p w14:paraId="20079DC7" w14:textId="77777777" w:rsidR="00A12FAA" w:rsidRDefault="00A12FAA" w:rsidP="00A12FAA">
      <w:pPr>
        <w:rPr>
          <w:b/>
          <w:bCs/>
          <w:u w:val="single"/>
        </w:rPr>
      </w:pPr>
    </w:p>
    <w:p w14:paraId="5F3CADCA" w14:textId="77777777" w:rsidR="00A12FAA" w:rsidRPr="00DC40D6" w:rsidRDefault="00A12FAA" w:rsidP="00A12FAA">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5E3F7B3" w14:textId="77777777" w:rsidR="00A12FAA" w:rsidRDefault="00A12FAA" w:rsidP="00A12FAA">
      <w:pPr>
        <w:rPr>
          <w:b/>
          <w:bCs/>
          <w:u w:val="single"/>
        </w:rPr>
      </w:pPr>
    </w:p>
    <w:p w14:paraId="05A2554A" w14:textId="37525D20" w:rsidR="00A12FAA" w:rsidRDefault="00A12FAA" w:rsidP="00A12FAA">
      <w:pPr>
        <w:rPr>
          <w:b/>
          <w:bCs/>
          <w:u w:val="single"/>
        </w:rPr>
      </w:pPr>
      <w:r w:rsidRPr="00C9029A">
        <w:rPr>
          <w:b/>
          <w:bCs/>
          <w:noProof/>
        </w:rPr>
        <w:drawing>
          <wp:inline distT="0" distB="0" distL="0" distR="0" wp14:anchorId="7A87F201" wp14:editId="4C5C1A4E">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6DCB5549" w14:textId="5A2A2ECC" w:rsidR="00E90004" w:rsidRPr="00FD5AB3" w:rsidRDefault="00E90004" w:rsidP="00A12FAA">
      <w:r w:rsidRPr="00FD5AB3">
        <w:t>Figure-</w:t>
      </w:r>
      <w:r w:rsidR="00DB7D3C" w:rsidRPr="00FD5AB3">
        <w:t>2</w:t>
      </w:r>
      <w:r w:rsidRPr="00FD5AB3">
        <w:t xml:space="preserve">: </w:t>
      </w:r>
      <w:r w:rsidR="00F4673F" w:rsidRPr="00FD5AB3">
        <w:t xml:space="preserve">Email </w:t>
      </w:r>
      <w:r w:rsidR="00EC30C5" w:rsidRPr="00FD5AB3">
        <w:t>S</w:t>
      </w:r>
      <w:r w:rsidR="00F4673F" w:rsidRPr="00FD5AB3">
        <w:t>creen</w:t>
      </w:r>
    </w:p>
    <w:p w14:paraId="3FAEA165" w14:textId="77777777" w:rsidR="00A12FAA" w:rsidRDefault="00A12FAA" w:rsidP="00A12FAA">
      <w:pPr>
        <w:rPr>
          <w:b/>
          <w:bCs/>
          <w:u w:val="single"/>
        </w:rPr>
      </w:pPr>
    </w:p>
    <w:p w14:paraId="29726B4C" w14:textId="77777777" w:rsidR="00A12FAA" w:rsidRDefault="00A12FAA" w:rsidP="00A12FAA">
      <w:pPr>
        <w:rPr>
          <w:b/>
          <w:bCs/>
          <w:u w:val="single"/>
        </w:rPr>
      </w:pPr>
    </w:p>
    <w:p w14:paraId="258B00A7" w14:textId="7CAB091E" w:rsidR="00A12FAA" w:rsidRPr="00DC40D6" w:rsidRDefault="00A12FAA" w:rsidP="00A12FAA">
      <w:r w:rsidRPr="00DC40D6">
        <w:t xml:space="preserve">After providing the email address, </w:t>
      </w:r>
      <w:r>
        <w:t xml:space="preserve">the </w:t>
      </w:r>
      <w:r w:rsidRPr="00DC40D6">
        <w:t>user will see one of the four sections</w:t>
      </w:r>
      <w:r w:rsidR="00A874FB">
        <w:t xml:space="preserve"> of the questionnaire.</w:t>
      </w:r>
      <w:r w:rsidRPr="00DC40D6">
        <w:t xml:space="preserve"> The layout of the questionnaire design will be </w:t>
      </w:r>
      <w:r>
        <w:t>as follows</w:t>
      </w:r>
      <w:r w:rsidRPr="00DC40D6">
        <w:t>:</w:t>
      </w:r>
    </w:p>
    <w:p w14:paraId="3420AFB0" w14:textId="77777777" w:rsidR="00A12FAA" w:rsidRPr="001B18EA" w:rsidRDefault="00A12FAA" w:rsidP="00A12FAA">
      <w:pPr>
        <w:rPr>
          <w:b/>
          <w:bCs/>
          <w:color w:val="FF0000"/>
          <w:u w:val="single"/>
        </w:rPr>
      </w:pPr>
    </w:p>
    <w:p w14:paraId="6500C92E" w14:textId="7EC8E517" w:rsidR="00A12FAA" w:rsidRDefault="000B13FB" w:rsidP="00A12FAA">
      <w:pPr>
        <w:rPr>
          <w:b/>
          <w:bCs/>
          <w:u w:val="single"/>
        </w:rPr>
      </w:pPr>
      <w:r w:rsidRPr="00EC646B">
        <w:rPr>
          <w:b/>
          <w:bCs/>
          <w:noProof/>
        </w:rPr>
        <w:lastRenderedPageBreak/>
        <w:drawing>
          <wp:inline distT="0" distB="0" distL="0" distR="0" wp14:anchorId="094FAEFA" wp14:editId="564993CB">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43"/>
                    <a:stretch>
                      <a:fillRect/>
                    </a:stretch>
                  </pic:blipFill>
                  <pic:spPr>
                    <a:xfrm>
                      <a:off x="0" y="0"/>
                      <a:ext cx="6291580" cy="3168650"/>
                    </a:xfrm>
                    <a:prstGeom prst="rect">
                      <a:avLst/>
                    </a:prstGeom>
                  </pic:spPr>
                </pic:pic>
              </a:graphicData>
            </a:graphic>
          </wp:inline>
        </w:drawing>
      </w:r>
      <w:r w:rsidR="00F4673F">
        <w:rPr>
          <w:b/>
          <w:bCs/>
          <w:u w:val="single"/>
        </w:rPr>
        <w:br/>
      </w:r>
      <w:r w:rsidR="00F4673F" w:rsidRPr="00FD5AB3">
        <w:t>Figure-</w:t>
      </w:r>
      <w:r w:rsidR="00DB7D3C" w:rsidRPr="00FD5AB3">
        <w:t>3</w:t>
      </w:r>
      <w:r w:rsidR="00F4673F" w:rsidRPr="00FD5AB3">
        <w:t>: Layout of Questionnaire View</w:t>
      </w:r>
    </w:p>
    <w:p w14:paraId="6A32C62C" w14:textId="77777777" w:rsidR="00A12FAA" w:rsidRDefault="00A12FAA" w:rsidP="00A12FAA">
      <w:pPr>
        <w:rPr>
          <w:b/>
          <w:bCs/>
          <w:u w:val="single"/>
        </w:rPr>
      </w:pPr>
    </w:p>
    <w:p w14:paraId="38E9655E" w14:textId="77777777" w:rsidR="00A12FAA" w:rsidRDefault="00A12FAA" w:rsidP="00A12FAA">
      <w:pPr>
        <w:rPr>
          <w:b/>
          <w:bCs/>
          <w:u w:val="single"/>
        </w:rPr>
      </w:pPr>
    </w:p>
    <w:p w14:paraId="6CE2A9C0" w14:textId="6F411C7D" w:rsidR="00A12FAA" w:rsidRDefault="00A12FAA" w:rsidP="00A12FAA">
      <w:pPr>
        <w:rPr>
          <w:b/>
          <w:bCs/>
          <w:u w:val="single"/>
        </w:rPr>
      </w:pPr>
    </w:p>
    <w:p w14:paraId="4E972C73" w14:textId="77777777" w:rsidR="00A12FAA" w:rsidRDefault="00A12FAA" w:rsidP="00A12FAA">
      <w:pPr>
        <w:rPr>
          <w:b/>
          <w:bCs/>
          <w:u w:val="single"/>
        </w:rPr>
      </w:pPr>
    </w:p>
    <w:p w14:paraId="189121CE" w14:textId="77777777" w:rsidR="00A12FAA" w:rsidRDefault="00A12FAA" w:rsidP="00A12FAA">
      <w:pPr>
        <w:rPr>
          <w:b/>
          <w:bCs/>
          <w:u w:val="single"/>
        </w:rPr>
      </w:pPr>
    </w:p>
    <w:p w14:paraId="12CA9024" w14:textId="77777777" w:rsidR="00A12FAA" w:rsidRDefault="00A12FAA" w:rsidP="00A12FAA">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00086051" w14:textId="77777777" w:rsidR="00A12FAA" w:rsidRDefault="00A12FAA" w:rsidP="00A12FAA">
      <w:pPr>
        <w:rPr>
          <w:b/>
          <w:bCs/>
          <w:u w:val="single"/>
        </w:rPr>
      </w:pPr>
    </w:p>
    <w:p w14:paraId="5C63AF7B" w14:textId="61566783" w:rsidR="00A12FAA" w:rsidRDefault="00A12FAA" w:rsidP="00A12FAA">
      <w:pPr>
        <w:rPr>
          <w:b/>
          <w:bCs/>
          <w:u w:val="single"/>
        </w:rPr>
      </w:pPr>
      <w:r w:rsidRPr="00925F81">
        <w:rPr>
          <w:b/>
          <w:bCs/>
          <w:noProof/>
        </w:rPr>
        <w:drawing>
          <wp:inline distT="0" distB="0" distL="0" distR="0" wp14:anchorId="4F74FAAF" wp14:editId="55C1DA53">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4ACDFD82" w14:textId="5D57C8D4" w:rsidR="00F4673F" w:rsidRPr="00FD5AB3" w:rsidRDefault="00F4673F" w:rsidP="00A12FAA">
      <w:r w:rsidRPr="00FD5AB3">
        <w:t>Figure-</w:t>
      </w:r>
      <w:r w:rsidR="00DB7D3C" w:rsidRPr="00FD5AB3">
        <w:t>4</w:t>
      </w:r>
      <w:r w:rsidRPr="00FD5AB3">
        <w:t xml:space="preserve">: </w:t>
      </w:r>
      <w:r w:rsidR="00CB019E">
        <w:t>Module</w:t>
      </w:r>
      <w:r w:rsidR="00CB019E" w:rsidRPr="00FD5AB3">
        <w:t xml:space="preserve"> </w:t>
      </w:r>
      <w:r w:rsidRPr="00FD5AB3">
        <w:t xml:space="preserve">Starter View </w:t>
      </w:r>
    </w:p>
    <w:p w14:paraId="774FFA64" w14:textId="77777777" w:rsidR="00A12FAA" w:rsidRDefault="00A12FAA" w:rsidP="00A12FAA">
      <w:pPr>
        <w:rPr>
          <w:b/>
          <w:bCs/>
          <w:u w:val="single"/>
        </w:rPr>
      </w:pPr>
    </w:p>
    <w:p w14:paraId="5245CDB5" w14:textId="77777777" w:rsidR="00A12FAA" w:rsidRDefault="00A12FAA" w:rsidP="00A12FAA">
      <w:pPr>
        <w:rPr>
          <w:b/>
          <w:bCs/>
          <w:u w:val="single"/>
        </w:rPr>
      </w:pPr>
    </w:p>
    <w:p w14:paraId="5AF16A80" w14:textId="77777777" w:rsidR="00A12FAA" w:rsidRPr="00DC40D6" w:rsidRDefault="00A12FAA" w:rsidP="00A12FAA">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7A8F90DB" w14:textId="77777777" w:rsidR="00A12FAA" w:rsidRDefault="00A12FAA" w:rsidP="00A12FAA">
      <w:pPr>
        <w:rPr>
          <w:b/>
          <w:bCs/>
          <w:u w:val="single"/>
        </w:rPr>
      </w:pPr>
    </w:p>
    <w:p w14:paraId="70B51206" w14:textId="3FFAEE81" w:rsidR="00A12FAA" w:rsidRDefault="00A12FAA" w:rsidP="00A12FAA">
      <w:pPr>
        <w:rPr>
          <w:b/>
          <w:bCs/>
          <w:u w:val="single"/>
        </w:rPr>
      </w:pPr>
      <w:r w:rsidRPr="00925F81">
        <w:rPr>
          <w:b/>
          <w:bCs/>
          <w:noProof/>
        </w:rPr>
        <w:lastRenderedPageBreak/>
        <w:drawing>
          <wp:inline distT="0" distB="0" distL="0" distR="0" wp14:anchorId="08E17853" wp14:editId="4CD1B748">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4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260E1E12" w14:textId="1A69C464" w:rsidR="00F4673F" w:rsidRPr="00FD5AB3" w:rsidRDefault="00F4673F" w:rsidP="00F4673F">
      <w:r w:rsidRPr="00FD5AB3">
        <w:t>Figure-</w:t>
      </w:r>
      <w:r w:rsidR="00DB7D3C" w:rsidRPr="00FD5AB3">
        <w:t>5</w:t>
      </w:r>
      <w:r w:rsidRPr="00FD5AB3">
        <w:t xml:space="preserve">: Sample Question </w:t>
      </w:r>
    </w:p>
    <w:p w14:paraId="189C9605" w14:textId="77777777" w:rsidR="00F4673F" w:rsidRDefault="00F4673F" w:rsidP="00A12FAA">
      <w:pPr>
        <w:rPr>
          <w:b/>
          <w:bCs/>
          <w:u w:val="single"/>
        </w:rPr>
      </w:pPr>
    </w:p>
    <w:p w14:paraId="6D8162BE" w14:textId="77777777" w:rsidR="00A12FAA" w:rsidRDefault="00A12FAA" w:rsidP="00A12FAA">
      <w:pPr>
        <w:rPr>
          <w:b/>
          <w:bCs/>
          <w:u w:val="single"/>
        </w:rPr>
      </w:pPr>
    </w:p>
    <w:p w14:paraId="17B608E3" w14:textId="77777777" w:rsidR="00A12FAA" w:rsidRDefault="00A12FAA" w:rsidP="00A12FAA">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3D7FBBAA" w14:textId="77777777" w:rsidR="00A12FAA" w:rsidRDefault="00A12FAA" w:rsidP="00A12FAA"/>
    <w:p w14:paraId="684F425F" w14:textId="44809B02" w:rsidR="00A12FAA" w:rsidRPr="000C5CB8" w:rsidRDefault="00A12FAA" w:rsidP="00A12FAA">
      <w:pPr>
        <w:jc w:val="both"/>
        <w:rPr>
          <w:color w:val="FA04FE"/>
        </w:rPr>
      </w:pPr>
      <w:r>
        <w:t>Since the bubble chart and the grid chart are</w:t>
      </w:r>
      <w:r w:rsidR="00E814EE">
        <w:t xml:space="preserve"> two major</w:t>
      </w:r>
      <w:r>
        <w:t xml:space="preserve"> components</w:t>
      </w:r>
      <w:r w:rsidR="00E814EE">
        <w:t xml:space="preserve"> of this research</w:t>
      </w:r>
      <w:r>
        <w:t xml:space="preserve"> </w:t>
      </w:r>
      <w:r w:rsidR="00F4673F">
        <w:t xml:space="preserve">and </w:t>
      </w:r>
      <w:r w:rsidR="00E814EE">
        <w:t xml:space="preserve">we have </w:t>
      </w:r>
      <w:r w:rsidR="00F4673F">
        <w:t>four sections with these two component</w:t>
      </w:r>
      <w:r w:rsidR="00E814EE">
        <w:t xml:space="preserve">s, we present one example with identification procedure for a sample question prior to questionnaire of each section. </w:t>
      </w:r>
      <w:r w:rsidR="00E814EE">
        <w:rPr>
          <w:color w:val="000000" w:themeColor="text1"/>
        </w:rPr>
        <w:t xml:space="preserve">Examples are given here for the reader of this document but in real application it will be described verbally to the participant along with answering </w:t>
      </w:r>
      <w:r w:rsidR="00764EA2">
        <w:rPr>
          <w:color w:val="000000" w:themeColor="text1"/>
        </w:rPr>
        <w:t>more questions if the participant may have. O</w:t>
      </w:r>
      <w:r w:rsidR="00764EA2" w:rsidRPr="0080306C">
        <w:rPr>
          <w:color w:val="000000" w:themeColor="text1"/>
        </w:rPr>
        <w:t xml:space="preserve">rders </w:t>
      </w:r>
      <w:r w:rsidR="00764EA2">
        <w:rPr>
          <w:color w:val="000000" w:themeColor="text1"/>
        </w:rPr>
        <w:t xml:space="preserve">of the questionnaire </w:t>
      </w:r>
      <w:r w:rsidRPr="0080306C">
        <w:rPr>
          <w:color w:val="000000" w:themeColor="text1"/>
        </w:rPr>
        <w:t>will be changed by counterbalancing stated above for different session users</w:t>
      </w:r>
      <w:r w:rsidR="00764EA2">
        <w:rPr>
          <w:color w:val="000000" w:themeColor="text1"/>
        </w:rPr>
        <w:t>. So, these are the summary of the next sections:</w:t>
      </w:r>
    </w:p>
    <w:p w14:paraId="67702FEE" w14:textId="77777777" w:rsidR="00A12FAA" w:rsidRDefault="00A12FAA" w:rsidP="00A12FAA">
      <w:pPr>
        <w:jc w:val="both"/>
      </w:pPr>
    </w:p>
    <w:p w14:paraId="55EB98B9" w14:textId="45297400"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00E90004" w:rsidRPr="00310D22">
        <w:rPr>
          <w:rFonts w:ascii="Times New Roman" w:hAnsi="Times New Roman"/>
          <w:color w:val="000000" w:themeColor="text1"/>
          <w:sz w:val="24"/>
        </w:rPr>
        <w:t>CA + Bubble</w:t>
      </w:r>
    </w:p>
    <w:p w14:paraId="4A4ED430" w14:textId="2C2EE623"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CA + Bubble</w:t>
      </w:r>
    </w:p>
    <w:p w14:paraId="1E3FA6A2" w14:textId="4DC55E0C" w:rsidR="00E90004" w:rsidRPr="00310D22" w:rsidRDefault="00E90004"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Pr="00310D22">
        <w:rPr>
          <w:rFonts w:ascii="Times New Roman" w:hAnsi="Times New Roman"/>
          <w:color w:val="000000" w:themeColor="text1"/>
          <w:sz w:val="24"/>
          <w:lang w:val="fr-FR"/>
        </w:rPr>
        <w:t xml:space="preserve">VSUP + </w:t>
      </w:r>
      <w:proofErr w:type="spellStart"/>
      <w:r w:rsidRPr="00310D22">
        <w:rPr>
          <w:rFonts w:ascii="Times New Roman" w:hAnsi="Times New Roman"/>
          <w:color w:val="000000" w:themeColor="text1"/>
          <w:sz w:val="24"/>
          <w:lang w:val="fr-FR"/>
        </w:rPr>
        <w:t>Bubble</w:t>
      </w:r>
      <w:proofErr w:type="spellEnd"/>
    </w:p>
    <w:p w14:paraId="4D2F0D41" w14:textId="28F2FA4A" w:rsidR="00A12FAA" w:rsidRPr="00310D22" w:rsidRDefault="00A12FAA" w:rsidP="00A12FAA">
      <w:pPr>
        <w:pStyle w:val="ListParagraph"/>
        <w:numPr>
          <w:ilvl w:val="0"/>
          <w:numId w:val="30"/>
        </w:numPr>
        <w:rPr>
          <w:rFonts w:ascii="Times New Roman" w:hAnsi="Times New Roman"/>
          <w:color w:val="000000" w:themeColor="text1"/>
          <w:sz w:val="24"/>
          <w:lang w:val="fr-FR"/>
        </w:rPr>
      </w:pPr>
      <w:r w:rsidRPr="00310D22">
        <w:rPr>
          <w:rFonts w:ascii="Times New Roman" w:hAnsi="Times New Roman"/>
          <w:color w:val="000000" w:themeColor="text1"/>
          <w:sz w:val="24"/>
          <w:lang w:val="fr-FR"/>
        </w:rPr>
        <w:t xml:space="preserve">Questionnaire </w:t>
      </w:r>
      <w:r w:rsidR="0084144D">
        <w:rPr>
          <w:rFonts w:ascii="Times New Roman" w:hAnsi="Times New Roman"/>
          <w:color w:val="000000" w:themeColor="text1"/>
          <w:sz w:val="24"/>
          <w:lang w:val="fr-FR"/>
        </w:rPr>
        <w:t>on</w:t>
      </w:r>
      <w:r w:rsidRPr="00310D22">
        <w:rPr>
          <w:rFonts w:ascii="Times New Roman" w:hAnsi="Times New Roman"/>
          <w:color w:val="000000" w:themeColor="text1"/>
          <w:sz w:val="24"/>
          <w:lang w:val="fr-FR"/>
        </w:rPr>
        <w:t xml:space="preserve"> VSUP + </w:t>
      </w:r>
      <w:proofErr w:type="spellStart"/>
      <w:r w:rsidRPr="00310D22">
        <w:rPr>
          <w:rFonts w:ascii="Times New Roman" w:hAnsi="Times New Roman"/>
          <w:color w:val="000000" w:themeColor="text1"/>
          <w:sz w:val="24"/>
          <w:lang w:val="fr-FR"/>
        </w:rPr>
        <w:t>Bubble</w:t>
      </w:r>
      <w:proofErr w:type="spellEnd"/>
    </w:p>
    <w:p w14:paraId="2305567C" w14:textId="791E2846" w:rsidR="00E90004" w:rsidRPr="00310D22"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 xml:space="preserve">of </w:t>
      </w:r>
      <w:r w:rsidRPr="00310D22">
        <w:rPr>
          <w:rFonts w:ascii="Times New Roman" w:hAnsi="Times New Roman"/>
          <w:color w:val="000000" w:themeColor="text1"/>
          <w:sz w:val="24"/>
        </w:rPr>
        <w:t>CA + Grid</w:t>
      </w:r>
    </w:p>
    <w:p w14:paraId="559ACB92" w14:textId="481DD509"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 xml:space="preserve">on </w:t>
      </w:r>
      <w:r w:rsidRPr="00310D22">
        <w:rPr>
          <w:rFonts w:ascii="Times New Roman" w:hAnsi="Times New Roman"/>
          <w:color w:val="000000" w:themeColor="text1"/>
          <w:sz w:val="24"/>
        </w:rPr>
        <w:t>CA + Grid</w:t>
      </w:r>
    </w:p>
    <w:p w14:paraId="3B82A3D8" w14:textId="534EE9F0" w:rsidR="00E90004" w:rsidRPr="00DB7D3C"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of</w:t>
      </w:r>
      <w:r w:rsidRPr="00310D22">
        <w:rPr>
          <w:rFonts w:ascii="Times New Roman" w:hAnsi="Times New Roman"/>
          <w:color w:val="000000" w:themeColor="text1"/>
          <w:sz w:val="24"/>
        </w:rPr>
        <w:t xml:space="preserve"> VSUP + Grid</w:t>
      </w:r>
    </w:p>
    <w:p w14:paraId="2E808A83" w14:textId="4DA82215"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VSUP + Grid</w:t>
      </w:r>
    </w:p>
    <w:p w14:paraId="4C45D533" w14:textId="4C336BFF" w:rsidR="003403E6" w:rsidRDefault="003403E6" w:rsidP="003403E6">
      <w:pPr>
        <w:pStyle w:val="ListParagraph"/>
        <w:rPr>
          <w:rFonts w:ascii="Times New Roman" w:hAnsi="Times New Roman"/>
          <w:color w:val="000000" w:themeColor="text1"/>
          <w:sz w:val="24"/>
        </w:rPr>
      </w:pPr>
    </w:p>
    <w:p w14:paraId="6786D55D" w14:textId="7080A4AD" w:rsidR="003403E6" w:rsidRDefault="003403E6" w:rsidP="003403E6">
      <w:pPr>
        <w:pStyle w:val="ListParagraph"/>
        <w:ind w:left="0"/>
        <w:rPr>
          <w:rFonts w:ascii="Times New Roman" w:hAnsi="Times New Roman"/>
          <w:color w:val="000000" w:themeColor="text1"/>
          <w:sz w:val="24"/>
        </w:rPr>
      </w:pPr>
      <w:r>
        <w:rPr>
          <w:rFonts w:ascii="Times New Roman" w:hAnsi="Times New Roman"/>
          <w:color w:val="000000" w:themeColor="text1"/>
          <w:sz w:val="24"/>
        </w:rPr>
        <w:t xml:space="preserve">Then we ask the following two types of additional questionnaires: </w:t>
      </w:r>
    </w:p>
    <w:p w14:paraId="0FF1A8CC" w14:textId="4B66CEAC" w:rsidR="003403E6" w:rsidRPr="003403E6" w:rsidRDefault="003403E6" w:rsidP="003403E6">
      <w:pPr>
        <w:pStyle w:val="ListParagraph"/>
        <w:ind w:left="0"/>
        <w:rPr>
          <w:rFonts w:ascii="Times New Roman" w:hAnsi="Times New Roman"/>
          <w:color w:val="000000" w:themeColor="text1"/>
          <w:sz w:val="24"/>
        </w:rPr>
      </w:pPr>
    </w:p>
    <w:p w14:paraId="6C9437AD" w14:textId="5036EE5E"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System Usability Scale (SUS)</w:t>
      </w:r>
    </w:p>
    <w:p w14:paraId="5B9A7993" w14:textId="1127F006"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NASA TLX</w:t>
      </w:r>
    </w:p>
    <w:p w14:paraId="421376EC" w14:textId="77777777" w:rsidR="003403E6" w:rsidRPr="00310D22" w:rsidRDefault="003403E6" w:rsidP="003403E6">
      <w:pPr>
        <w:pStyle w:val="ListParagraph"/>
        <w:ind w:left="0"/>
        <w:rPr>
          <w:rFonts w:ascii="Times New Roman" w:hAnsi="Times New Roman"/>
          <w:color w:val="000000" w:themeColor="text1"/>
          <w:sz w:val="24"/>
        </w:rPr>
      </w:pP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4DFF0F51" w14:textId="77777777" w:rsidR="00F4459E" w:rsidRDefault="00F4459E">
      <w:pPr>
        <w:rPr>
          <w:b/>
          <w:bCs/>
          <w:u w:val="single"/>
        </w:rPr>
      </w:pPr>
    </w:p>
    <w:p w14:paraId="2B7424E9" w14:textId="3C3381E8" w:rsidR="00263773" w:rsidRDefault="0080306C">
      <w:pPr>
        <w:rPr>
          <w:b/>
          <w:bCs/>
          <w:color w:val="000000" w:themeColor="text1"/>
          <w:sz w:val="28"/>
          <w:szCs w:val="28"/>
        </w:rPr>
      </w:pPr>
      <w:r w:rsidRPr="003C653A">
        <w:rPr>
          <w:b/>
          <w:bCs/>
          <w:color w:val="000000" w:themeColor="text1"/>
          <w:sz w:val="28"/>
          <w:szCs w:val="28"/>
        </w:rPr>
        <w:lastRenderedPageBreak/>
        <w:t>1.</w:t>
      </w:r>
      <w:r w:rsidRPr="003C653A">
        <w:rPr>
          <w:b/>
          <w:bCs/>
          <w:color w:val="000000" w:themeColor="text1"/>
          <w:sz w:val="28"/>
          <w:szCs w:val="28"/>
        </w:rPr>
        <w:tab/>
      </w:r>
      <w:r w:rsidR="00E519F0" w:rsidRPr="003C653A">
        <w:rPr>
          <w:b/>
          <w:bCs/>
          <w:color w:val="000000" w:themeColor="text1"/>
          <w:sz w:val="28"/>
          <w:szCs w:val="28"/>
        </w:rPr>
        <w:t>Example</w:t>
      </w:r>
      <w:r w:rsidR="00E519F0">
        <w:rPr>
          <w:b/>
          <w:bCs/>
          <w:color w:val="000000" w:themeColor="text1"/>
          <w:sz w:val="28"/>
          <w:szCs w:val="28"/>
        </w:rPr>
        <w:t xml:space="preserve"> </w:t>
      </w:r>
      <w:r w:rsidR="00151CDE">
        <w:rPr>
          <w:b/>
          <w:bCs/>
          <w:color w:val="000000" w:themeColor="text1"/>
          <w:sz w:val="28"/>
          <w:szCs w:val="28"/>
        </w:rPr>
        <w:t xml:space="preserve">of </w:t>
      </w:r>
      <w:r w:rsidR="00E519F0">
        <w:rPr>
          <w:b/>
          <w:bCs/>
          <w:color w:val="000000" w:themeColor="text1"/>
          <w:sz w:val="28"/>
          <w:szCs w:val="28"/>
        </w:rPr>
        <w:t>CA + Bubble</w:t>
      </w:r>
      <w:r w:rsidR="00E0004B" w:rsidRPr="003C653A">
        <w:rPr>
          <w:b/>
          <w:bCs/>
          <w:color w:val="000000" w:themeColor="text1"/>
          <w:sz w:val="28"/>
          <w:szCs w:val="28"/>
        </w:rPr>
        <w:t>:</w:t>
      </w:r>
    </w:p>
    <w:p w14:paraId="5DFAE8CD" w14:textId="77777777" w:rsidR="00476868" w:rsidRPr="003C653A" w:rsidRDefault="00476868">
      <w:pPr>
        <w:rPr>
          <w:b/>
          <w:bCs/>
          <w:color w:val="000000" w:themeColor="text1"/>
          <w:sz w:val="28"/>
          <w:szCs w:val="28"/>
        </w:rPr>
      </w:pPr>
    </w:p>
    <w:p w14:paraId="19FF3AAE" w14:textId="610141E1" w:rsidR="00F4673F" w:rsidRDefault="00525E80" w:rsidP="00D17B4B">
      <w:pPr>
        <w:jc w:val="both"/>
        <w:rPr>
          <w:b/>
          <w:bCs/>
          <w:color w:val="000000" w:themeColor="text1"/>
        </w:rPr>
      </w:pPr>
      <w:r w:rsidRPr="00200B75">
        <w:rPr>
          <w:noProof/>
          <w:color w:val="000000" w:themeColor="text1"/>
        </w:rPr>
        <mc:AlternateContent>
          <mc:Choice Requires="wps">
            <w:drawing>
              <wp:anchor distT="0" distB="0" distL="114300" distR="114300" simplePos="0" relativeHeight="251837439" behindDoc="0" locked="0" layoutInCell="1" allowOverlap="1" wp14:anchorId="7ADE1FD2" wp14:editId="539408E1">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22FC1" id="Rectangle 24" o:spid="_x0000_s1026" style="position:absolute;margin-left:243.55pt;margin-top:30.2pt;width:219.7pt;height:125.3pt;z-index:2518374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DE0D16">
        <w:rPr>
          <w:b/>
          <w:bCs/>
          <w:noProof/>
          <w:color w:val="000000" w:themeColor="text1"/>
        </w:rPr>
        <mc:AlternateContent>
          <mc:Choice Requires="wpg">
            <w:drawing>
              <wp:anchor distT="0" distB="0" distL="114300" distR="114300" simplePos="0" relativeHeight="251919360" behindDoc="0" locked="0" layoutInCell="1" allowOverlap="1" wp14:anchorId="174D421E" wp14:editId="008CF333">
                <wp:simplePos x="0" y="0"/>
                <wp:positionH relativeFrom="column">
                  <wp:posOffset>194310</wp:posOffset>
                </wp:positionH>
                <wp:positionV relativeFrom="paragraph">
                  <wp:posOffset>229870</wp:posOffset>
                </wp:positionV>
                <wp:extent cx="5763895" cy="3054350"/>
                <wp:effectExtent l="0" t="25400" r="65405" b="6350"/>
                <wp:wrapNone/>
                <wp:docPr id="178" name="Group 178"/>
                <wp:cNvGraphicFramePr/>
                <a:graphic xmlns:a="http://schemas.openxmlformats.org/drawingml/2006/main">
                  <a:graphicData uri="http://schemas.microsoft.com/office/word/2010/wordprocessingGroup">
                    <wpg:wgp>
                      <wpg:cNvGrpSpPr/>
                      <wpg:grpSpPr>
                        <a:xfrm>
                          <a:off x="0" y="0"/>
                          <a:ext cx="5763895" cy="3054350"/>
                          <a:chOff x="0" y="0"/>
                          <a:chExt cx="5763895" cy="3054773"/>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20A9BC87" w14:textId="29780C81" w:rsidR="004B64EF" w:rsidRPr="001B5743" w:rsidRDefault="004B64E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1247F649" w14:textId="56603D3B" w:rsidR="009875B3" w:rsidRPr="001B5743" w:rsidRDefault="009875B3" w:rsidP="009875B3">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69333"/>
                            <a:ext cx="454871" cy="352214"/>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991947" y="13547"/>
                            <a:ext cx="562187" cy="176106"/>
                          </a:xfrm>
                          <a:prstGeom prst="rect">
                            <a:avLst/>
                          </a:prstGeom>
                          <a:solidFill>
                            <a:schemeClr val="lt1"/>
                          </a:solidFill>
                          <a:ln w="6350">
                            <a:noFill/>
                          </a:ln>
                        </wps:spPr>
                        <wps:txbx>
                          <w:txbxContent>
                            <w:p w14:paraId="6B52A86A" w14:textId="2066FD86" w:rsidR="001B5743" w:rsidRPr="001B5743" w:rsidRDefault="001B5743" w:rsidP="001B5743">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4D355C8A" w14:textId="5ECBBDCA"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11853"/>
                            <a:ext cx="125307" cy="21717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174D421E" id="Group 178" o:spid="_x0000_s1026" style="position:absolute;left:0;text-align:left;margin-left:15.3pt;margin-top:18.1pt;width:453.85pt;height:240.5pt;z-index:251919360" coordsize="57638,305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&#13;&#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" strokecolor="#00bfff [3204]" strokeweight=".5pt">
                  <v:stroke endarrow="block"/>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" strokecolor="#00bfff [3204]" strokeweight=".5pt">
                  <v:stroke endarrow="block"/>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YB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" fillcolor="white [3201]" stroked="f" strokeweight=".5pt">
                  <v:textbox inset="0,0,0,0">
                    <w:txbxContent>
                      <w:p w14:paraId="20A9BC87" w14:textId="29780C81" w:rsidR="004B64EF" w:rsidRPr="001B5743" w:rsidRDefault="004B64E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jWZ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" fillcolor="white [3201]" stroked="f" strokeweight=".5pt">
                  <v:textbox inset="0,0,0,0">
                    <w:txbxContent>
                      <w:p w14:paraId="1247F649" w14:textId="56603D3B" w:rsidR="009875B3" w:rsidRPr="001B5743" w:rsidRDefault="009875B3" w:rsidP="009875B3">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" strokecolor="#00bfff [3204]" strokeweight=".5pt">
                  <v:stroke endarrow="block"/>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" fillcolor="white [3201]" stroked="f" strokeweight=".5pt">
                  <v:textbox inset="0,0,0,0">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" strokecolor="#00bfff [3204]" strokeweight=".5pt">
                  <v:stroke endarrow="block"/>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" strokecolor="#00bfff [3204]" strokeweight=".5pt">
                  <v:stroke endarrow="block"/>
                  <v:shadow on="t" type="perspective" color="black" origin=",.5" offset=".55556mm,0" matrix="655f,,,655f"/>
                </v:shape>
                <v:shape id="Straight Arrow Connector 94" o:spid="_x0000_s1035" type="#_x0000_t32" style="position:absolute;left:44212;top:1693;width:4549;height:352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" strokecolor="#00bfff [3204]" strokeweight=".5pt">
                  <v:stroke endarrow="block"/>
                  <v:shadow on="t" type="perspective" color="black" origin=",.5" offset=".55556mm,0" matrix="655f,,,655f"/>
                </v:shape>
                <v:shape id="Text Box 95" o:spid="_x0000_s1036" type="#_x0000_t202" style="position:absolute;left:49919;top:135;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6B52A86A" w14:textId="2066FD86" w:rsidR="001B5743" w:rsidRPr="001B5743" w:rsidRDefault="001B5743" w:rsidP="001B5743">
                        <w:pPr>
                          <w:rPr>
                            <w:sz w:val="18"/>
                            <w:szCs w:val="18"/>
                          </w:rPr>
                        </w:pPr>
                        <w:r>
                          <w:rPr>
                            <w:sz w:val="18"/>
                            <w:szCs w:val="18"/>
                          </w:rPr>
                          <w:t>Value=50</w:t>
                        </w:r>
                      </w:p>
                    </w:txbxContent>
                  </v:textbox>
                </v:shape>
                <v:shape id="Text Box 138" o:spid="_x0000_s1037"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v:textbox>
                </v:shape>
                <v:shape id="Straight Arrow Connector 146" o:spid="_x0000_s1038"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" strokecolor="#00bfff [3204]" strokeweight=".5pt">
                  <v:stroke endarrow="block"/>
                  <v:shadow on="t" type="perspective" color="black" origin=",.5" offset=".55556mm,0" matrix="655f,,,655f"/>
                </v:shape>
                <v:shape id="Text Box 150" o:spid="_x0000_s1039"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" fillcolor="white [3201]" stroked="f" strokeweight=".5pt">
                  <v:textbox inset="0,0,0,0">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v:shape id="Text Box 176" o:spid="_x0000_s1040"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4D355C8A" w14:textId="5ECBBDCA" w:rsidR="00151CDE" w:rsidRPr="001B5743" w:rsidRDefault="00151CDE" w:rsidP="00151CDE">
                        <w:pPr>
                          <w:rPr>
                            <w:sz w:val="18"/>
                            <w:szCs w:val="18"/>
                          </w:rPr>
                        </w:pPr>
                        <w:r>
                          <w:rPr>
                            <w:sz w:val="18"/>
                            <w:szCs w:val="18"/>
                          </w:rPr>
                          <w:t>Module Name</w:t>
                        </w:r>
                      </w:p>
                    </w:txbxContent>
                  </v:textbox>
                </v:shape>
                <v:shape id="Straight Arrow Connector 177" o:spid="_x0000_s1041" type="#_x0000_t32" style="position:absolute;left:2150;top:118;width:1253;height:2172;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" strokecolor="#00bfff [3204]" strokeweight=".5pt">
                  <v:stroke endarrow="block"/>
                  <v:shadow on="t" type="perspective" color="black" origin=",.5" offset=".55556mm,0" matrix="655f,,,655f"/>
                </v:shape>
              </v:group>
            </w:pict>
          </mc:Fallback>
        </mc:AlternateContent>
      </w:r>
      <w:r w:rsidR="00DE0D16">
        <w:rPr>
          <w:b/>
          <w:bCs/>
          <w:noProof/>
          <w:color w:val="000000" w:themeColor="text1"/>
        </w:rPr>
        <mc:AlternateContent>
          <mc:Choice Requires="wps">
            <w:drawing>
              <wp:anchor distT="0" distB="0" distL="114300" distR="114300" simplePos="0" relativeHeight="251835389" behindDoc="0" locked="0" layoutInCell="1" allowOverlap="1" wp14:anchorId="58A79D32" wp14:editId="13E8807D">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AA88" id="Rectangle 196" o:spid="_x0000_s1026" style="position:absolute;margin-left:3.55pt;margin-top:57.75pt;width:190.9pt;height:212.25pt;z-index:251835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757348">
        <w:rPr>
          <w:b/>
          <w:bCs/>
          <w:noProof/>
          <w:color w:val="000000" w:themeColor="text1"/>
        </w:rPr>
        <w:drawing>
          <wp:inline distT="0" distB="0" distL="0" distR="0" wp14:anchorId="5FC135DF" wp14:editId="4ABE1947">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4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C56CCF" w14:textId="77777777" w:rsidR="00525E80" w:rsidRDefault="00525E80" w:rsidP="00D17B4B">
      <w:pPr>
        <w:jc w:val="both"/>
        <w:rPr>
          <w:color w:val="000000" w:themeColor="text1"/>
        </w:rPr>
      </w:pPr>
    </w:p>
    <w:p w14:paraId="071DE971" w14:textId="4AB6C71B" w:rsidR="00A30B1C" w:rsidRPr="00200B75" w:rsidRDefault="00F4673F" w:rsidP="00D17B4B">
      <w:pPr>
        <w:jc w:val="both"/>
        <w:rPr>
          <w:color w:val="000000" w:themeColor="text1"/>
        </w:rPr>
      </w:pPr>
      <w:r w:rsidRPr="00200B75">
        <w:rPr>
          <w:color w:val="000000" w:themeColor="text1"/>
        </w:rPr>
        <w:t>Figure-</w:t>
      </w:r>
      <w:r w:rsidR="00DB7D3C" w:rsidRPr="00200B75">
        <w:rPr>
          <w:color w:val="000000" w:themeColor="text1"/>
        </w:rPr>
        <w:t>6</w:t>
      </w:r>
      <w:r w:rsidRPr="00200B75">
        <w:rPr>
          <w:color w:val="000000" w:themeColor="text1"/>
        </w:rPr>
        <w:t xml:space="preserve">: </w:t>
      </w:r>
      <w:r w:rsidR="00DB7D3C" w:rsidRPr="00200B75">
        <w:rPr>
          <w:color w:val="000000" w:themeColor="text1"/>
        </w:rPr>
        <w:t>Question-Answer Identification Procedure</w:t>
      </w:r>
    </w:p>
    <w:p w14:paraId="5629292B" w14:textId="6249C1D7" w:rsidR="00F4673F" w:rsidRPr="001B5743" w:rsidRDefault="00F4673F" w:rsidP="00D17B4B">
      <w:pPr>
        <w:jc w:val="both"/>
        <w:rPr>
          <w:b/>
          <w:bCs/>
          <w:color w:val="000000" w:themeColor="text1"/>
        </w:rPr>
      </w:pPr>
    </w:p>
    <w:p w14:paraId="43D8B1A0" w14:textId="6BAB2DF1" w:rsidR="001F5C1B" w:rsidRPr="00E519F0" w:rsidRDefault="00C738CF">
      <w:r w:rsidRPr="002B1D5F">
        <w:rPr>
          <w:b/>
          <w:bCs/>
        </w:rPr>
        <w:t>Description</w:t>
      </w:r>
      <w:r w:rsidRPr="00E519F0">
        <w:t>:</w:t>
      </w:r>
    </w:p>
    <w:p w14:paraId="73453D3C" w14:textId="1BC8157D" w:rsidR="00E519F0" w:rsidRDefault="00C738CF">
      <w:r w:rsidRPr="00E519F0">
        <w:t>In this example</w:t>
      </w:r>
      <w:r>
        <w:t xml:space="preserve">, we have introduced the different components with arrow indicators such as Chart, Legend, question parameters. </w:t>
      </w:r>
      <w:r w:rsidR="00E519F0">
        <w:t>Detection of question parameters in legend and finally based on the parameter values finding the target cell from the chart</w:t>
      </w:r>
      <w:r w:rsidR="00DE0D16">
        <w:t xml:space="preserve"> with the label ‘Cell to Click’.</w:t>
      </w:r>
    </w:p>
    <w:p w14:paraId="5AC260A8" w14:textId="77777777" w:rsidR="00E519F0" w:rsidRDefault="00E519F0"/>
    <w:p w14:paraId="4BD14993" w14:textId="07FBF820" w:rsidR="00E519F0" w:rsidRDefault="00E519F0">
      <w:r>
        <w:t>In identification the following rules are needed to be used:</w:t>
      </w:r>
    </w:p>
    <w:p w14:paraId="3DCB1937" w14:textId="65ED0BFD" w:rsidR="00E519F0" w:rsidRDefault="00E519F0">
      <w:r>
        <w:t xml:space="preserve">CA = The thickness of the </w:t>
      </w:r>
      <w:r w:rsidR="00353502">
        <w:t xml:space="preserve">colorful edges of the </w:t>
      </w:r>
      <w:r>
        <w:t>three</w:t>
      </w:r>
      <w:r w:rsidR="00353502">
        <w:t xml:space="preserve"> overlapping</w:t>
      </w:r>
      <w:r>
        <w:t xml:space="preserve"> circles </w:t>
      </w:r>
    </w:p>
    <w:p w14:paraId="5DB4B5E7" w14:textId="75E10010" w:rsidR="00E519F0" w:rsidRDefault="00E519F0">
      <w:r>
        <w:t>Value = Color of the common(center) portion of the three circles.</w:t>
      </w:r>
    </w:p>
    <w:p w14:paraId="53CC6DE2" w14:textId="59CD2E5E" w:rsidR="00E519F0" w:rsidRDefault="00E519F0"/>
    <w:p w14:paraId="2F78AD7B" w14:textId="5E5A0D0B" w:rsidR="00E519F0" w:rsidRPr="00CC587A" w:rsidRDefault="00E519F0">
      <w:r>
        <w:t xml:space="preserve">Based on the above </w:t>
      </w:r>
      <w:r w:rsidR="00CC587A">
        <w:t>instruction participant need to answer the questions of this model in next section. Researcher will also explain the mechanism verbally before starting the module.</w:t>
      </w:r>
    </w:p>
    <w:p w14:paraId="48A6A618" w14:textId="353D550D" w:rsidR="006C6D9A" w:rsidRDefault="006C6D9A">
      <w:pPr>
        <w:rPr>
          <w:b/>
          <w:bCs/>
          <w:sz w:val="28"/>
          <w:szCs w:val="28"/>
          <w:u w:val="single"/>
        </w:rPr>
      </w:pPr>
    </w:p>
    <w:p w14:paraId="0CF4B55C" w14:textId="50DBE91E" w:rsidR="00E519F0" w:rsidRDefault="00E519F0">
      <w:pPr>
        <w:rPr>
          <w:b/>
          <w:bCs/>
          <w:sz w:val="28"/>
          <w:szCs w:val="28"/>
          <w:u w:val="single"/>
        </w:rPr>
      </w:pPr>
    </w:p>
    <w:p w14:paraId="1F8B0F6C" w14:textId="7423F228" w:rsidR="00E519F0" w:rsidRDefault="00E519F0">
      <w:pPr>
        <w:rPr>
          <w:b/>
          <w:bCs/>
          <w:sz w:val="28"/>
          <w:szCs w:val="28"/>
          <w:u w:val="single"/>
        </w:rPr>
      </w:pPr>
    </w:p>
    <w:p w14:paraId="220DD1CF" w14:textId="0736AD9F" w:rsidR="00E519F0" w:rsidRDefault="00E519F0">
      <w:pPr>
        <w:rPr>
          <w:b/>
          <w:bCs/>
          <w:sz w:val="28"/>
          <w:szCs w:val="28"/>
          <w:u w:val="single"/>
        </w:rPr>
      </w:pPr>
    </w:p>
    <w:p w14:paraId="57AF61CF" w14:textId="7E48331D" w:rsidR="00E519F0" w:rsidRDefault="00E519F0">
      <w:pPr>
        <w:rPr>
          <w:b/>
          <w:bCs/>
          <w:sz w:val="28"/>
          <w:szCs w:val="28"/>
          <w:u w:val="single"/>
        </w:rPr>
      </w:pPr>
    </w:p>
    <w:p w14:paraId="32DDD579" w14:textId="067B75DA" w:rsidR="00E519F0" w:rsidRDefault="00E519F0">
      <w:pPr>
        <w:rPr>
          <w:b/>
          <w:bCs/>
          <w:sz w:val="28"/>
          <w:szCs w:val="28"/>
          <w:u w:val="single"/>
        </w:rPr>
      </w:pPr>
    </w:p>
    <w:p w14:paraId="4964E7D7" w14:textId="3F1F040E" w:rsidR="00E519F0" w:rsidRDefault="00E519F0">
      <w:pPr>
        <w:rPr>
          <w:b/>
          <w:bCs/>
          <w:sz w:val="28"/>
          <w:szCs w:val="28"/>
          <w:u w:val="single"/>
        </w:rPr>
      </w:pPr>
    </w:p>
    <w:p w14:paraId="23EB594A" w14:textId="4C858511" w:rsidR="00E519F0" w:rsidRDefault="00E519F0">
      <w:pPr>
        <w:rPr>
          <w:b/>
          <w:bCs/>
          <w:sz w:val="28"/>
          <w:szCs w:val="28"/>
          <w:u w:val="single"/>
        </w:rPr>
      </w:pPr>
    </w:p>
    <w:p w14:paraId="1612E76B" w14:textId="77777777" w:rsidR="0046347A" w:rsidRDefault="0046347A" w:rsidP="0046347A">
      <w:pPr>
        <w:rPr>
          <w:b/>
          <w:bCs/>
          <w:u w:val="single"/>
        </w:rPr>
      </w:pPr>
    </w:p>
    <w:p w14:paraId="4B5F791C" w14:textId="429BD2F0" w:rsidR="0046347A" w:rsidRPr="00E0004B" w:rsidRDefault="0080306C" w:rsidP="0046347A">
      <w:pPr>
        <w:rPr>
          <w:b/>
          <w:bCs/>
          <w:sz w:val="28"/>
          <w:szCs w:val="28"/>
        </w:rPr>
      </w:pPr>
      <w:r>
        <w:rPr>
          <w:b/>
          <w:bCs/>
          <w:sz w:val="28"/>
          <w:szCs w:val="28"/>
        </w:rPr>
        <w:lastRenderedPageBreak/>
        <w:t>2.</w:t>
      </w:r>
      <w:r>
        <w:rPr>
          <w:b/>
          <w:bCs/>
          <w:sz w:val="28"/>
          <w:szCs w:val="28"/>
        </w:rPr>
        <w:tab/>
      </w:r>
      <w:r w:rsidR="00A30B1C" w:rsidRPr="00E0004B">
        <w:rPr>
          <w:b/>
          <w:bCs/>
          <w:sz w:val="28"/>
          <w:szCs w:val="28"/>
        </w:rPr>
        <w:t xml:space="preserve">Questionnaire </w:t>
      </w:r>
      <w:r w:rsidR="0084144D">
        <w:rPr>
          <w:b/>
          <w:bCs/>
          <w:sz w:val="28"/>
          <w:szCs w:val="28"/>
        </w:rPr>
        <w:t>on</w:t>
      </w:r>
      <w:r w:rsidR="008A0BCA" w:rsidRPr="00E0004B">
        <w:rPr>
          <w:b/>
          <w:bCs/>
          <w:sz w:val="28"/>
          <w:szCs w:val="28"/>
        </w:rPr>
        <w:t xml:space="preserve"> </w:t>
      </w:r>
      <w:r w:rsidR="0046347A" w:rsidRPr="00E0004B">
        <w:rPr>
          <w:b/>
          <w:bCs/>
          <w:sz w:val="28"/>
          <w:szCs w:val="28"/>
        </w:rPr>
        <w:t>CA + Bubble</w:t>
      </w:r>
    </w:p>
    <w:p w14:paraId="66F8DCCA" w14:textId="0E9025ED" w:rsidR="0046347A" w:rsidRDefault="0046347A" w:rsidP="0046347A"/>
    <w:p w14:paraId="54BA4CC3" w14:textId="572F175B" w:rsidR="003C66E2" w:rsidRDefault="003C66E2" w:rsidP="0046347A">
      <w:r>
        <w:rPr>
          <w:noProof/>
        </w:rPr>
        <w:drawing>
          <wp:inline distT="0" distB="0" distL="0" distR="0" wp14:anchorId="6E9FAF54" wp14:editId="7439B7BA">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25ABDF57" w14:textId="77777777" w:rsidR="00E96554" w:rsidRDefault="00E96554" w:rsidP="0046347A"/>
    <w:p w14:paraId="636891D9" w14:textId="25E6E354" w:rsidR="00923B89" w:rsidRDefault="0046347A" w:rsidP="0046347A">
      <w:r>
        <w:t>Figure-</w:t>
      </w:r>
      <w:r w:rsidR="00200B75">
        <w:t>7</w:t>
      </w:r>
      <w:r>
        <w:t xml:space="preserve">: </w:t>
      </w:r>
      <w:r w:rsidR="003403E6">
        <w:t xml:space="preserve">CA + </w:t>
      </w:r>
      <w:r>
        <w:t xml:space="preserve">Bubble </w:t>
      </w:r>
      <w:r w:rsidR="0084144D">
        <w:t>chart with</w:t>
      </w:r>
      <w:r w:rsidR="003C66E2">
        <w:t xml:space="preserve"> Legend</w:t>
      </w:r>
    </w:p>
    <w:p w14:paraId="4313A4FE" w14:textId="77777777" w:rsidR="00923B89" w:rsidRDefault="00923B89" w:rsidP="0046347A"/>
    <w:p w14:paraId="17E3831B" w14:textId="77777777" w:rsidR="0046347A" w:rsidRDefault="0046347A" w:rsidP="0046347A"/>
    <w:p w14:paraId="0E295936" w14:textId="659E4DF1" w:rsidR="0046347A" w:rsidRPr="0084144D" w:rsidRDefault="0046347A" w:rsidP="0046347A">
      <w:pPr>
        <w:rPr>
          <w:b/>
          <w:bCs/>
          <w:color w:val="000000" w:themeColor="text1"/>
        </w:rPr>
      </w:pPr>
      <w:r w:rsidRPr="0084144D">
        <w:rPr>
          <w:b/>
          <w:bCs/>
          <w:color w:val="000000" w:themeColor="text1"/>
        </w:rPr>
        <w:t>Questions:</w:t>
      </w:r>
    </w:p>
    <w:p w14:paraId="6CC67E69" w14:textId="44C01ACA" w:rsidR="00214D26" w:rsidRDefault="00214D2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6D64600D" w14:textId="77777777" w:rsidR="00214D26" w:rsidRPr="003403E6" w:rsidRDefault="00214D26" w:rsidP="00214D26">
      <w:pPr>
        <w:rPr>
          <w:color w:val="000000" w:themeColor="text1"/>
        </w:rPr>
      </w:pPr>
    </w:p>
    <w:p w14:paraId="6E37CB2D" w14:textId="281E1AE9" w:rsidR="003C66E2" w:rsidRDefault="003C66E2" w:rsidP="0046347A">
      <w:pPr>
        <w:rPr>
          <w:color w:val="FF0000"/>
        </w:rPr>
      </w:pPr>
      <w:r w:rsidRPr="0084144D">
        <w:rPr>
          <w:noProof/>
          <w:color w:val="FF0000"/>
        </w:rPr>
        <w:drawing>
          <wp:inline distT="0" distB="0" distL="0" distR="0" wp14:anchorId="682C1878" wp14:editId="654A42A5">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F796CC" w14:textId="3F6D9E5F" w:rsidR="003C66E2" w:rsidRDefault="003C66E2" w:rsidP="0046347A">
      <w:pPr>
        <w:rPr>
          <w:color w:val="FF0000"/>
        </w:rPr>
      </w:pPr>
    </w:p>
    <w:p w14:paraId="3526FCAC" w14:textId="41BE878B" w:rsidR="003C66E2" w:rsidRDefault="003C66E2" w:rsidP="0046347A">
      <w:pPr>
        <w:rPr>
          <w:color w:val="FF0000"/>
        </w:rPr>
      </w:pPr>
      <w:r>
        <w:rPr>
          <w:noProof/>
          <w:color w:val="FF0000"/>
        </w:rPr>
        <w:drawing>
          <wp:inline distT="0" distB="0" distL="0" distR="0" wp14:anchorId="7E6F7306" wp14:editId="6CEB9951">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A31D02C" w14:textId="178A4F7A" w:rsidR="003C66E2" w:rsidRDefault="003C66E2" w:rsidP="0046347A">
      <w:pPr>
        <w:rPr>
          <w:color w:val="FF0000"/>
        </w:rPr>
      </w:pPr>
      <w:r>
        <w:rPr>
          <w:color w:val="FF0000"/>
        </w:rPr>
        <w:tab/>
      </w:r>
    </w:p>
    <w:p w14:paraId="37F16736" w14:textId="7A2CB057" w:rsidR="003C66E2" w:rsidRDefault="003C66E2" w:rsidP="0046347A">
      <w:pPr>
        <w:rPr>
          <w:color w:val="FF0000"/>
        </w:rPr>
      </w:pPr>
      <w:r>
        <w:rPr>
          <w:noProof/>
          <w:color w:val="FF0000"/>
        </w:rPr>
        <w:drawing>
          <wp:inline distT="0" distB="0" distL="0" distR="0" wp14:anchorId="19A8F9A3" wp14:editId="2565AF6A">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7623A6" w14:textId="6E7A84CC" w:rsidR="0084144D" w:rsidRDefault="0084144D" w:rsidP="0046347A">
      <w:pPr>
        <w:rPr>
          <w:color w:val="FF0000"/>
        </w:rPr>
      </w:pPr>
    </w:p>
    <w:p w14:paraId="6E5EE716" w14:textId="5432FA56" w:rsidR="003C66E2" w:rsidRDefault="003C66E2" w:rsidP="0046347A">
      <w:pPr>
        <w:rPr>
          <w:color w:val="FF0000"/>
        </w:rPr>
      </w:pPr>
      <w:r>
        <w:rPr>
          <w:noProof/>
          <w:color w:val="FF0000"/>
        </w:rPr>
        <w:drawing>
          <wp:inline distT="0" distB="0" distL="0" distR="0" wp14:anchorId="604E19E5" wp14:editId="49073A11">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4DA347C" w14:textId="71C7A602" w:rsidR="0084144D" w:rsidRDefault="0084144D" w:rsidP="0046347A">
      <w:pPr>
        <w:rPr>
          <w:color w:val="FF0000"/>
        </w:rPr>
      </w:pPr>
    </w:p>
    <w:p w14:paraId="456E4883" w14:textId="720B08A2" w:rsidR="003C66E2" w:rsidRDefault="003C66E2" w:rsidP="0046347A">
      <w:pPr>
        <w:rPr>
          <w:color w:val="FF0000"/>
        </w:rPr>
      </w:pPr>
      <w:r>
        <w:rPr>
          <w:noProof/>
          <w:color w:val="FF0000"/>
        </w:rPr>
        <w:lastRenderedPageBreak/>
        <w:drawing>
          <wp:inline distT="0" distB="0" distL="0" distR="0" wp14:anchorId="1049AA5E" wp14:editId="354B7FBC">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F0F7FAB" w14:textId="774A464E" w:rsidR="0084144D" w:rsidRDefault="0084144D" w:rsidP="0046347A">
      <w:pPr>
        <w:rPr>
          <w:color w:val="FF0000"/>
        </w:rPr>
      </w:pPr>
    </w:p>
    <w:p w14:paraId="6D0E2149" w14:textId="58785665" w:rsidR="0084144D" w:rsidRDefault="003C66E2" w:rsidP="0046347A">
      <w:pPr>
        <w:rPr>
          <w:color w:val="FF0000"/>
        </w:rPr>
      </w:pPr>
      <w:r>
        <w:rPr>
          <w:noProof/>
          <w:color w:val="FF0000"/>
        </w:rPr>
        <w:drawing>
          <wp:inline distT="0" distB="0" distL="0" distR="0" wp14:anchorId="2280514F" wp14:editId="2C7015C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99D543" w14:textId="30EC7A2D" w:rsidR="003C66E2" w:rsidRDefault="0084144D" w:rsidP="0046347A">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05E8ED1" w14:textId="777CAC7A" w:rsidR="003C66E2" w:rsidRDefault="003C66E2" w:rsidP="0046347A">
      <w:pPr>
        <w:rPr>
          <w:color w:val="FF0000"/>
        </w:rPr>
      </w:pPr>
      <w:r>
        <w:rPr>
          <w:noProof/>
          <w:color w:val="FF0000"/>
        </w:rPr>
        <w:drawing>
          <wp:inline distT="0" distB="0" distL="0" distR="0" wp14:anchorId="09D7DDA2" wp14:editId="630156C0">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D10756E" w14:textId="2B42B95D" w:rsidR="008059B9" w:rsidRDefault="008059B9" w:rsidP="0046347A">
      <w:pPr>
        <w:rPr>
          <w:color w:val="FF0000"/>
        </w:rPr>
      </w:pPr>
    </w:p>
    <w:p w14:paraId="7F0E8BFA" w14:textId="699790B9" w:rsidR="003C66E2" w:rsidRDefault="003C66E2" w:rsidP="0046347A">
      <w:pPr>
        <w:rPr>
          <w:color w:val="FF0000"/>
        </w:rPr>
      </w:pPr>
      <w:r>
        <w:rPr>
          <w:noProof/>
          <w:color w:val="FF0000"/>
        </w:rPr>
        <w:drawing>
          <wp:inline distT="0" distB="0" distL="0" distR="0" wp14:anchorId="076761B4" wp14:editId="4569F890">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C72C6B" w14:textId="5A25369B" w:rsidR="008059B9" w:rsidRDefault="008059B9" w:rsidP="0046347A">
      <w:pPr>
        <w:rPr>
          <w:color w:val="FF0000"/>
        </w:rPr>
      </w:pPr>
    </w:p>
    <w:p w14:paraId="25D49DE9" w14:textId="75A77974" w:rsidR="003C66E2" w:rsidRPr="00485479" w:rsidRDefault="003C66E2" w:rsidP="0046347A">
      <w:pPr>
        <w:rPr>
          <w:color w:val="FF0000"/>
        </w:rPr>
      </w:pPr>
      <w:r>
        <w:rPr>
          <w:noProof/>
          <w:color w:val="FF0000"/>
        </w:rPr>
        <w:drawing>
          <wp:inline distT="0" distB="0" distL="0" distR="0" wp14:anchorId="34EB486F" wp14:editId="0D718CF9">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8A4E6E" w14:textId="02D2BD69" w:rsidR="0046347A" w:rsidRDefault="0046347A" w:rsidP="0046347A">
      <w:pPr>
        <w:rPr>
          <w:color w:val="FF0000"/>
        </w:rPr>
      </w:pPr>
    </w:p>
    <w:p w14:paraId="69B929DA" w14:textId="77777777" w:rsidR="003C66E2" w:rsidRDefault="003C66E2" w:rsidP="0046347A"/>
    <w:p w14:paraId="4BFAB2D8" w14:textId="20716B5E" w:rsidR="00604CF3" w:rsidRDefault="00604CF3">
      <w:pPr>
        <w:rPr>
          <w:b/>
          <w:bCs/>
          <w:sz w:val="28"/>
          <w:szCs w:val="28"/>
          <w:u w:val="single"/>
        </w:rPr>
      </w:pPr>
    </w:p>
    <w:p w14:paraId="3A30B8BC" w14:textId="4B694AF8" w:rsidR="008059B9" w:rsidRDefault="008059B9">
      <w:pPr>
        <w:rPr>
          <w:b/>
          <w:bCs/>
          <w:sz w:val="28"/>
          <w:szCs w:val="28"/>
          <w:u w:val="single"/>
        </w:rPr>
      </w:pPr>
    </w:p>
    <w:p w14:paraId="216DED35" w14:textId="1131BDF5" w:rsidR="008059B9" w:rsidRDefault="008059B9">
      <w:pPr>
        <w:rPr>
          <w:b/>
          <w:bCs/>
          <w:sz w:val="28"/>
          <w:szCs w:val="28"/>
          <w:u w:val="single"/>
        </w:rPr>
      </w:pPr>
    </w:p>
    <w:p w14:paraId="3C512038" w14:textId="0F4DD160" w:rsidR="008059B9" w:rsidRDefault="008059B9">
      <w:pPr>
        <w:rPr>
          <w:b/>
          <w:bCs/>
          <w:sz w:val="28"/>
          <w:szCs w:val="28"/>
          <w:u w:val="single"/>
        </w:rPr>
      </w:pPr>
    </w:p>
    <w:p w14:paraId="3765F8DD" w14:textId="5E08F779" w:rsidR="008059B9" w:rsidRDefault="008059B9">
      <w:pPr>
        <w:rPr>
          <w:b/>
          <w:bCs/>
          <w:sz w:val="28"/>
          <w:szCs w:val="28"/>
          <w:u w:val="single"/>
        </w:rPr>
      </w:pPr>
    </w:p>
    <w:p w14:paraId="190AB7D9" w14:textId="4B3BBFF8" w:rsidR="008059B9" w:rsidRDefault="008059B9">
      <w:pPr>
        <w:rPr>
          <w:b/>
          <w:bCs/>
          <w:sz w:val="28"/>
          <w:szCs w:val="28"/>
          <w:u w:val="single"/>
        </w:rPr>
      </w:pPr>
    </w:p>
    <w:p w14:paraId="4E407984" w14:textId="1A82906D" w:rsidR="008059B9" w:rsidRDefault="008059B9">
      <w:pPr>
        <w:rPr>
          <w:b/>
          <w:bCs/>
          <w:sz w:val="28"/>
          <w:szCs w:val="28"/>
          <w:u w:val="single"/>
        </w:rPr>
      </w:pPr>
    </w:p>
    <w:p w14:paraId="1DEB666A" w14:textId="6AC4A88D" w:rsidR="008059B9" w:rsidRDefault="008059B9">
      <w:pPr>
        <w:rPr>
          <w:b/>
          <w:bCs/>
          <w:sz w:val="28"/>
          <w:szCs w:val="28"/>
          <w:u w:val="single"/>
        </w:rPr>
      </w:pPr>
    </w:p>
    <w:p w14:paraId="15832455" w14:textId="63159523" w:rsidR="008059B9" w:rsidRDefault="008059B9">
      <w:pPr>
        <w:rPr>
          <w:b/>
          <w:bCs/>
          <w:sz w:val="28"/>
          <w:szCs w:val="28"/>
          <w:u w:val="single"/>
        </w:rPr>
      </w:pPr>
    </w:p>
    <w:p w14:paraId="4E074BC3" w14:textId="08F24ED6" w:rsidR="008059B9" w:rsidRDefault="008059B9">
      <w:pPr>
        <w:rPr>
          <w:b/>
          <w:bCs/>
          <w:sz w:val="28"/>
          <w:szCs w:val="28"/>
          <w:u w:val="single"/>
        </w:rPr>
      </w:pPr>
    </w:p>
    <w:p w14:paraId="52C716CC" w14:textId="3AC26CA5" w:rsidR="008059B9" w:rsidRDefault="008059B9">
      <w:pPr>
        <w:rPr>
          <w:b/>
          <w:bCs/>
          <w:sz w:val="28"/>
          <w:szCs w:val="28"/>
          <w:u w:val="single"/>
        </w:rPr>
      </w:pPr>
    </w:p>
    <w:p w14:paraId="4FCEDC4B" w14:textId="3975252B" w:rsidR="008059B9" w:rsidRDefault="008059B9">
      <w:pPr>
        <w:rPr>
          <w:b/>
          <w:bCs/>
          <w:sz w:val="28"/>
          <w:szCs w:val="28"/>
          <w:u w:val="single"/>
        </w:rPr>
      </w:pPr>
    </w:p>
    <w:p w14:paraId="5E1FB56A" w14:textId="7E0AE739" w:rsidR="008059B9" w:rsidRDefault="008059B9">
      <w:pPr>
        <w:rPr>
          <w:b/>
          <w:bCs/>
          <w:sz w:val="28"/>
          <w:szCs w:val="28"/>
          <w:u w:val="single"/>
        </w:rPr>
      </w:pPr>
    </w:p>
    <w:p w14:paraId="035575C3" w14:textId="4E7B1CDA" w:rsidR="00CC587A" w:rsidRDefault="00CC587A">
      <w:pPr>
        <w:rPr>
          <w:b/>
          <w:bCs/>
          <w:sz w:val="28"/>
          <w:szCs w:val="28"/>
          <w:u w:val="single"/>
        </w:rPr>
      </w:pPr>
    </w:p>
    <w:p w14:paraId="640EAE09" w14:textId="22377D1E" w:rsidR="00CC587A" w:rsidRDefault="00CC587A">
      <w:pPr>
        <w:rPr>
          <w:b/>
          <w:bCs/>
          <w:sz w:val="28"/>
          <w:szCs w:val="28"/>
          <w:u w:val="single"/>
        </w:rPr>
      </w:pPr>
    </w:p>
    <w:p w14:paraId="45C7A650" w14:textId="174430AB" w:rsidR="00CC587A" w:rsidRDefault="00CC587A">
      <w:pPr>
        <w:rPr>
          <w:b/>
          <w:bCs/>
          <w:sz w:val="28"/>
          <w:szCs w:val="28"/>
          <w:u w:val="single"/>
        </w:rPr>
      </w:pPr>
    </w:p>
    <w:p w14:paraId="2E0BCF49" w14:textId="161C0215" w:rsidR="00CC587A" w:rsidRDefault="00CC587A">
      <w:pPr>
        <w:rPr>
          <w:b/>
          <w:bCs/>
          <w:sz w:val="28"/>
          <w:szCs w:val="28"/>
          <w:u w:val="single"/>
        </w:rPr>
      </w:pPr>
    </w:p>
    <w:p w14:paraId="4B889BF2" w14:textId="4D0D7E80" w:rsidR="00CC587A" w:rsidRDefault="00CC587A">
      <w:pPr>
        <w:rPr>
          <w:b/>
          <w:bCs/>
          <w:sz w:val="28"/>
          <w:szCs w:val="28"/>
          <w:u w:val="single"/>
        </w:rPr>
      </w:pPr>
    </w:p>
    <w:p w14:paraId="19BAC354" w14:textId="10F0260C" w:rsidR="00200B75" w:rsidRDefault="00200B75">
      <w:pPr>
        <w:rPr>
          <w:b/>
          <w:bCs/>
          <w:sz w:val="28"/>
          <w:szCs w:val="28"/>
          <w:u w:val="single"/>
        </w:rPr>
      </w:pPr>
    </w:p>
    <w:p w14:paraId="56597F8C" w14:textId="77777777" w:rsidR="004D13EF" w:rsidRDefault="004D13EF">
      <w:pPr>
        <w:rPr>
          <w:b/>
          <w:bCs/>
          <w:sz w:val="28"/>
          <w:szCs w:val="28"/>
          <w:u w:val="single"/>
        </w:rPr>
      </w:pPr>
    </w:p>
    <w:p w14:paraId="7A5499F4" w14:textId="77777777" w:rsidR="00200B75" w:rsidRDefault="00200B75">
      <w:pPr>
        <w:rPr>
          <w:b/>
          <w:bCs/>
          <w:sz w:val="28"/>
          <w:szCs w:val="28"/>
          <w:u w:val="single"/>
        </w:rPr>
      </w:pPr>
    </w:p>
    <w:p w14:paraId="1544CB2D" w14:textId="7CE404BF" w:rsidR="00CC587A" w:rsidRDefault="00FD4860">
      <w:pPr>
        <w:rPr>
          <w:b/>
          <w:bCs/>
          <w:sz w:val="28"/>
          <w:szCs w:val="28"/>
          <w:u w:val="single"/>
        </w:rPr>
      </w:pPr>
      <w:r>
        <w:rPr>
          <w:b/>
          <w:bCs/>
          <w:color w:val="000000" w:themeColor="text1"/>
          <w:sz w:val="28"/>
          <w:szCs w:val="28"/>
          <w:lang w:val="fr-FR"/>
        </w:rPr>
        <w:lastRenderedPageBreak/>
        <w:t>3</w:t>
      </w:r>
      <w:r w:rsidR="0058157B">
        <w:rPr>
          <w:b/>
          <w:bCs/>
          <w:color w:val="000000" w:themeColor="text1"/>
          <w:sz w:val="28"/>
          <w:szCs w:val="28"/>
          <w:lang w:val="fr-FR"/>
        </w:rPr>
        <w:t xml:space="preserve">. </w:t>
      </w:r>
      <w:proofErr w:type="spellStart"/>
      <w:r w:rsidR="0058157B">
        <w:rPr>
          <w:b/>
          <w:bCs/>
          <w:color w:val="000000" w:themeColor="text1"/>
          <w:sz w:val="28"/>
          <w:szCs w:val="28"/>
          <w:lang w:val="fr-FR"/>
        </w:rPr>
        <w:t>Example</w:t>
      </w:r>
      <w:proofErr w:type="spellEnd"/>
      <w:r w:rsidR="0058157B" w:rsidRPr="008059B9">
        <w:rPr>
          <w:b/>
          <w:bCs/>
          <w:color w:val="000000" w:themeColor="text1"/>
          <w:sz w:val="28"/>
          <w:szCs w:val="28"/>
          <w:lang w:val="fr-FR"/>
        </w:rPr>
        <w:t xml:space="preserve"> o</w:t>
      </w:r>
      <w:r w:rsidR="0058157B">
        <w:rPr>
          <w:b/>
          <w:bCs/>
          <w:color w:val="000000" w:themeColor="text1"/>
          <w:sz w:val="28"/>
          <w:szCs w:val="28"/>
          <w:lang w:val="fr-FR"/>
        </w:rPr>
        <w:t>f</w:t>
      </w:r>
      <w:r w:rsidR="0058157B" w:rsidRPr="008059B9">
        <w:rPr>
          <w:b/>
          <w:bCs/>
          <w:color w:val="000000" w:themeColor="text1"/>
          <w:sz w:val="28"/>
          <w:szCs w:val="28"/>
          <w:lang w:val="fr-FR"/>
        </w:rPr>
        <w:t xml:space="preserve"> VSUP + </w:t>
      </w:r>
      <w:proofErr w:type="spellStart"/>
      <w:r w:rsidR="0058157B"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5078A48" w14:textId="3DA73941" w:rsidR="00CC587A" w:rsidRDefault="00CC587A">
      <w:pPr>
        <w:rPr>
          <w:b/>
          <w:bCs/>
          <w:sz w:val="28"/>
          <w:szCs w:val="28"/>
          <w:u w:val="single"/>
        </w:rPr>
      </w:pPr>
    </w:p>
    <w:p w14:paraId="3046E81C" w14:textId="55BE2DB1" w:rsidR="00CC587A" w:rsidRDefault="00E24CF9">
      <w:pPr>
        <w:rPr>
          <w:b/>
          <w:bCs/>
          <w:sz w:val="28"/>
          <w:szCs w:val="28"/>
        </w:rPr>
      </w:pPr>
      <w:r w:rsidRPr="00B25847">
        <w:rPr>
          <w:b/>
          <w:bCs/>
          <w:noProof/>
          <w:sz w:val="28"/>
          <w:szCs w:val="28"/>
          <w:u w:val="single"/>
        </w:rPr>
        <mc:AlternateContent>
          <mc:Choice Requires="wps">
            <w:drawing>
              <wp:anchor distT="0" distB="0" distL="114300" distR="114300" simplePos="0" relativeHeight="251965440" behindDoc="0" locked="0" layoutInCell="1" allowOverlap="1" wp14:anchorId="40466053" wp14:editId="4BC01888">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98E075" id="_x0000_t32" coordsize="21600,21600" o:spt="32" o:oned="t" path="m,l21600,21600e" filled="f">
                <v:path arrowok="t" fillok="f" o:connecttype="none"/>
                <o:lock v:ext="edit" shapetype="t"/>
              </v:shapetype>
              <v:shape id="Straight Arrow Connector 220" o:spid="_x0000_s1026" type="#_x0000_t32" style="position:absolute;margin-left:320.6pt;margin-top:68.7pt;width:69.75pt;height:20.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" strokecolor="#00bfff [3204]" strokeweight=".5pt">
                <v:stroke endarrow="block"/>
                <v:shadow on="t" type="perspective" color="black" origin=",.5" offset=".55556mm,0" matrix="655f,,,655f"/>
              </v:shape>
            </w:pict>
          </mc:Fallback>
        </mc:AlternateContent>
      </w:r>
      <w:r w:rsidR="00E96554" w:rsidRPr="00B25847">
        <w:rPr>
          <w:b/>
          <w:bCs/>
          <w:noProof/>
          <w:sz w:val="28"/>
          <w:szCs w:val="28"/>
          <w:u w:val="single"/>
        </w:rPr>
        <mc:AlternateContent>
          <mc:Choice Requires="wps">
            <w:drawing>
              <wp:anchor distT="0" distB="0" distL="114300" distR="114300" simplePos="0" relativeHeight="251966464" behindDoc="0" locked="0" layoutInCell="1" allowOverlap="1" wp14:anchorId="4045A7DA" wp14:editId="3ED1EF31">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370A" id="Straight Arrow Connector 221" o:spid="_x0000_s1026" type="#_x0000_t32" style="position:absolute;margin-left:185.4pt;margin-top:212.7pt;width:46.7pt;height:16.9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OQx2u5gAAABABAAAPAAAAAAAAAAAAAAAAAHcEAABkcnMvZG93&#13;&#10;bnJldi54bWxQSwUGAAAAAAQABADzAAAAigUAAAAA&#13;&#10;" strokecolor="#00bfff [3204]" strokeweight=".5pt">
                <v:stroke endarrow="block"/>
                <v:shadow on="t" type="perspective" color="black" opacity="24903f" origin=",.5" offset=".55556mm,0" matrix="655f,,,655f"/>
              </v:shape>
            </w:pict>
          </mc:Fallback>
        </mc:AlternateContent>
      </w:r>
      <w:r w:rsidR="00200B75">
        <w:rPr>
          <w:b/>
          <w:bCs/>
          <w:noProof/>
          <w:color w:val="000000" w:themeColor="text1"/>
        </w:rPr>
        <mc:AlternateContent>
          <mc:Choice Requires="wps">
            <w:drawing>
              <wp:anchor distT="0" distB="0" distL="114300" distR="114300" simplePos="0" relativeHeight="251833339" behindDoc="0" locked="0" layoutInCell="1" allowOverlap="1" wp14:anchorId="3D63ACEE" wp14:editId="506C160D">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AE92" id="Rectangle 236" o:spid="_x0000_s1026" style="position:absolute;margin-left:2.85pt;margin-top:49.1pt;width:182.35pt;height:203.1pt;z-index:251833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E90004" w:rsidRPr="00B25847">
        <w:rPr>
          <w:b/>
          <w:bCs/>
          <w:noProof/>
          <w:sz w:val="28"/>
          <w:szCs w:val="28"/>
          <w:u w:val="single"/>
        </w:rPr>
        <mc:AlternateContent>
          <mc:Choice Requires="wps">
            <w:drawing>
              <wp:anchor distT="0" distB="0" distL="114300" distR="114300" simplePos="0" relativeHeight="251977728" behindDoc="0" locked="0" layoutInCell="1" allowOverlap="1" wp14:anchorId="52872FA3" wp14:editId="6621B2A4">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872FA3" id="Text Box 232" o:spid="_x0000_s1042" type="#_x0000_t202" style="position:absolute;margin-left:187.35pt;margin-top:148.2pt;width:50.1pt;height:15.3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fJgIAAEoEAAAOAAAAZHJzL2Uyb0RvYy54bWysVE2P0zAQvSPxHyzfadoudCF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I+XSfJgIAAEoEAAAOAAAAAAAAAAAAAAAAAC4CAABk&#13;&#10;cnMvZTJvRG9jLnhtbFBLAQItABQABgAIAAAAIQALtKxJ5gAAABABAAAPAAAAAAAAAAAAAAAAAIAE&#13;&#10;AABkcnMvZG93bnJldi54bWxQSwUGAAAAAAQABADzAAAAkwUAAAAA&#13;&#10;" fillcolor="white [3201]" stroked="f" strokeweight=".5pt">
                <v:textbox inset="0,0,0,0">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E90004" w:rsidRPr="00B25847">
        <w:rPr>
          <w:b/>
          <w:bCs/>
          <w:noProof/>
          <w:sz w:val="28"/>
          <w:szCs w:val="28"/>
          <w:u w:val="single"/>
        </w:rPr>
        <mc:AlternateContent>
          <mc:Choice Requires="wps">
            <w:drawing>
              <wp:anchor distT="0" distB="0" distL="114300" distR="114300" simplePos="0" relativeHeight="251976704" behindDoc="0" locked="0" layoutInCell="1" allowOverlap="1" wp14:anchorId="02C94F91" wp14:editId="4ED2E870">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D472E" id="Straight Arrow Connector 231" o:spid="_x0000_s1026" type="#_x0000_t32" style="position:absolute;margin-left:96.75pt;margin-top:128.45pt;width:90.8pt;height:22.6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5680" behindDoc="0" locked="0" layoutInCell="1" allowOverlap="1" wp14:anchorId="42DF585E" wp14:editId="4FD3B533">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384D808" w14:textId="6AC652A5" w:rsidR="00B25847" w:rsidRPr="001B5743" w:rsidRDefault="00B25847" w:rsidP="00B2584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42DF585E" id="_x0000_t202" coordsize="21600,21600" o:spt="202" path="m,l,21600r21600,l21600,xe">
                <v:stroke joinstyle="miter"/>
                <v:path gradientshapeok="t" o:connecttype="rect"/>
              </v:shapetype>
              <v:shape id="Text Box 230" o:spid="_x0000_s1043" type="#_x0000_t202" style="position:absolute;margin-left:390.25pt;margin-top:84.35pt;width:34.65pt;height:13.8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A9Ipb0mAgAASgQAAA4AAAAAAAAAAAAAAAAALgIAAGRy&#13;&#10;cy9lMm9Eb2MueG1sUEsBAi0AFAAGAAgAAAAhAMjZeQblAAAAEAEAAA8AAAAAAAAAAAAAAAAAgAQA&#13;&#10;AGRycy9kb3ducmV2LnhtbFBLBQYAAAAABAAEAPMAAACSBQAAAAA=&#13;&#10;" fillcolor="white [3201]" stroked="f" strokeweight=".5pt">
                <v:textbox inset="0,0,0,0">
                  <w:txbxContent>
                    <w:p w14:paraId="5384D808" w14:textId="6AC652A5" w:rsidR="00B25847" w:rsidRPr="001B5743" w:rsidRDefault="00B25847" w:rsidP="00B25847">
                      <w:pPr>
                        <w:rPr>
                          <w:sz w:val="18"/>
                          <w:szCs w:val="18"/>
                        </w:rPr>
                      </w:pPr>
                      <w:r>
                        <w:rPr>
                          <w:sz w:val="18"/>
                          <w:szCs w:val="18"/>
                        </w:rPr>
                        <w:t>CA=35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4656" behindDoc="0" locked="0" layoutInCell="1" allowOverlap="1" wp14:anchorId="53FD595A" wp14:editId="75C7F206">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6863E049" w14:textId="0C0D06B0" w:rsidR="00B25847" w:rsidRPr="001B5743" w:rsidRDefault="00B25847" w:rsidP="00B2584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595A" id="Text Box 229" o:spid="_x0000_s1044" type="#_x0000_t202" style="position:absolute;margin-left:309.1pt;margin-top:20.9pt;width:44.25pt;height:13.8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Hww4hCcCAABKBAAADgAAAAAAAAAAAAAAAAAuAgAA&#13;&#10;ZHJzL2Uyb0RvYy54bWxQSwECLQAUAAYACAAAACEAosWJS+YAAAAOAQAADwAAAAAAAAAAAAAAAACB&#13;&#10;BAAAZHJzL2Rvd25yZXYueG1sUEsFBgAAAAAEAAQA8wAAAJQFAAAAAA==&#13;&#10;" fillcolor="white [3201]" stroked="f" strokeweight=".5pt">
                <v:textbox inset="0,0,0,0">
                  <w:txbxContent>
                    <w:p w14:paraId="6863E049" w14:textId="0C0D06B0" w:rsidR="00B25847" w:rsidRPr="001B5743" w:rsidRDefault="00B25847" w:rsidP="00B25847">
                      <w:pPr>
                        <w:rPr>
                          <w:sz w:val="18"/>
                          <w:szCs w:val="18"/>
                        </w:rPr>
                      </w:pPr>
                      <w:r>
                        <w:rPr>
                          <w:sz w:val="18"/>
                          <w:szCs w:val="18"/>
                        </w:rPr>
                        <w:t>Value=25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3632" behindDoc="0" locked="0" layoutInCell="1" allowOverlap="1" wp14:anchorId="3CE4CECB" wp14:editId="2F88086D">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395CF" id="Straight Arrow Connector 228" o:spid="_x0000_s1026" type="#_x0000_t32" style="position:absolute;margin-left:317.05pt;margin-top:30.5pt;width:3.6pt;height:35.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&#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68512" behindDoc="0" locked="0" layoutInCell="1" allowOverlap="1" wp14:anchorId="28D388CF" wp14:editId="6222A70C">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3FB97C3A" w14:textId="77777777" w:rsidR="00B25847" w:rsidRPr="001B5743" w:rsidRDefault="00B25847" w:rsidP="00B2584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D388CF" id="Text Box 223" o:spid="_x0000_s1045" type="#_x0000_t202" style="position:absolute;margin-left:172.6pt;margin-top:7.05pt;width:44.25pt;height:13.8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olg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" fillcolor="white [3201]" stroked="f" strokeweight=".5pt">
                <v:textbox inset="0,0,0,0">
                  <w:txbxContent>
                    <w:p w14:paraId="3FB97C3A" w14:textId="77777777" w:rsidR="00B25847" w:rsidRPr="001B5743" w:rsidRDefault="00B25847" w:rsidP="00B25847">
                      <w:pPr>
                        <w:rPr>
                          <w:sz w:val="18"/>
                          <w:szCs w:val="18"/>
                        </w:rPr>
                      </w:pPr>
                      <w:r w:rsidRPr="001B5743">
                        <w:rPr>
                          <w:sz w:val="18"/>
                          <w:szCs w:val="18"/>
                        </w:rPr>
                        <w:t>Legend</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69536" behindDoc="0" locked="0" layoutInCell="1" allowOverlap="1" wp14:anchorId="2DAD46C8" wp14:editId="44C3A9AD">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F7DE0" id="Straight Arrow Connector 224" o:spid="_x0000_s1026" type="#_x0000_t32" style="position:absolute;margin-left:199.85pt;margin-top:20.9pt;width:28pt;height:9.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9776" behindDoc="0" locked="0" layoutInCell="1" allowOverlap="1" wp14:anchorId="282202ED" wp14:editId="239864A5">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A544D" id="Straight Arrow Connector 234" o:spid="_x0000_s1026" type="#_x0000_t32" style="position:absolute;margin-left:38.65pt;margin-top:14.9pt;width:15.6pt;height:15.5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8752" behindDoc="0" locked="0" layoutInCell="1" allowOverlap="1" wp14:anchorId="2A5F63BE" wp14:editId="4B1DCFD0">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0E964C38" w14:textId="2815614F" w:rsidR="00B25847" w:rsidRPr="001B5743" w:rsidRDefault="00B25847" w:rsidP="00B2584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5F63BE" id="Text Box 233" o:spid="_x0000_s1046" type="#_x0000_t202" style="position:absolute;margin-left:33.95pt;margin-top:31.55pt;width:68.25pt;height:13.8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4N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qq99ruD8kw0IHQK8U6uNRW7ET48CyRJUOck8/BES2WAksHF4uwA+ONv5zGeJkVezhqSWMH996NA&#13;&#10;xZn5ammGUY+9gb2x6w17rFdAHY/oATmZTLqAwfRmhVC/kvqXMQu5hJWUq+ChN1ehEzq9HqmWyxRE&#13;&#10;qnMibOzWyQgdGY7Uv7SvAt1lPoEG+wi9+ET+ZkxdbLxpYXkMUOk0w0hsx+KFb1JsUsHldcUn8es+&#13;&#10;Rd3+AYufAA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KSOzg0nAgAASwQAAA4AAAAAAAAAAAAAAAAALgIAAGRy&#13;&#10;cy9lMm9Eb2MueG1sUEsBAi0AFAAGAAgAAAAhAMh23gvkAAAADQEAAA8AAAAAAAAAAAAAAAAAgQQA&#13;&#10;AGRycy9kb3ducmV2LnhtbFBLBQYAAAAABAAEAPMAAACSBQAAAAA=&#13;&#10;" fillcolor="white [3201]" stroked="f" strokeweight=".5pt">
                <v:textbox inset="0,0,0,0">
                  <w:txbxContent>
                    <w:p w14:paraId="0E964C38" w14:textId="2815614F" w:rsidR="00B25847" w:rsidRPr="001B5743" w:rsidRDefault="00B25847" w:rsidP="00B25847">
                      <w:pPr>
                        <w:rPr>
                          <w:sz w:val="18"/>
                          <w:szCs w:val="18"/>
                        </w:rPr>
                      </w:pPr>
                      <w:r>
                        <w:rPr>
                          <w:sz w:val="18"/>
                          <w:szCs w:val="18"/>
                        </w:rPr>
                        <w:t>Module Name</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2608" behindDoc="0" locked="0" layoutInCell="1" allowOverlap="1" wp14:anchorId="707CB0BB" wp14:editId="5F3650C9">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834D7A1" id="Straight Arrow Connector 227" o:spid="_x0000_s1026" type="#_x0000_t32" style="position:absolute;margin-left:414.25pt;margin-top:175.95pt;width:38.4pt;height:41.15pt;flip: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0560" behindDoc="0" locked="0" layoutInCell="1" allowOverlap="1" wp14:anchorId="56CB0E5F" wp14:editId="41C6075C">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223CF3DA" w14:textId="77777777" w:rsidR="00B25847" w:rsidRPr="001B5743" w:rsidRDefault="00B25847" w:rsidP="00B2584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CB0E5F" id="Text Box 225" o:spid="_x0000_s1047" type="#_x0000_t202" style="position:absolute;margin-left:369.65pt;margin-top:217.3pt;width:69.8pt;height:13.8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3ps5nSYCAABLBAAADgAAAAAAAAAAAAAAAAAuAgAA&#13;&#10;ZHJzL2Uyb0RvYy54bWxQSwECLQAUAAYACAAAACEAevREd+cAAAAQAQAADwAAAAAAAAAAAAAAAACA&#13;&#10;BAAAZHJzL2Rvd25yZXYueG1sUEsFBgAAAAAEAAQA8wAAAJQFAAAAAA==&#13;&#10;" fillcolor="white [3201]" stroked="f" strokeweight=".5pt">
                <v:textbox inset="0,0,0,0">
                  <w:txbxContent>
                    <w:p w14:paraId="223CF3DA" w14:textId="77777777" w:rsidR="00B25847" w:rsidRPr="001B5743" w:rsidRDefault="00B25847" w:rsidP="00B25847">
                      <w:pPr>
                        <w:rPr>
                          <w:sz w:val="16"/>
                          <w:szCs w:val="16"/>
                        </w:rPr>
                      </w:pPr>
                      <w:r w:rsidRPr="001B5743">
                        <w:rPr>
                          <w:sz w:val="16"/>
                          <w:szCs w:val="16"/>
                        </w:rPr>
                        <w:t>Question Parameters</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1584" behindDoc="0" locked="0" layoutInCell="1" allowOverlap="1" wp14:anchorId="7A60C5B5" wp14:editId="1D4DA9CF">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DCE5BB" id="Straight Arrow Connector 226" o:spid="_x0000_s1026" type="#_x0000_t32" style="position:absolute;margin-left:397.95pt;margin-top:176.1pt;width:16.5pt;height:41.0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" strokecolor="#00bfff [3204]" strokeweight=".5pt">
                <v:stroke endarrow="block"/>
                <v:shadow on="t" type="perspective" color="black" origin=",.5" offset=".55556mm,0" matrix="655f,,,655f"/>
              </v:shape>
            </w:pict>
          </mc:Fallback>
        </mc:AlternateContent>
      </w:r>
      <w:r w:rsidR="00B25847">
        <w:rPr>
          <w:b/>
          <w:bCs/>
          <w:noProof/>
          <w:color w:val="000000" w:themeColor="text1"/>
        </w:rPr>
        <mc:AlternateContent>
          <mc:Choice Requires="wps">
            <w:drawing>
              <wp:anchor distT="0" distB="0" distL="114300" distR="114300" simplePos="0" relativeHeight="251834364" behindDoc="0" locked="0" layoutInCell="1" allowOverlap="1" wp14:anchorId="13BAB90C" wp14:editId="3306899B">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192BD" id="Rectangle 235" o:spid="_x0000_s1026" style="position:absolute;margin-left:227.85pt;margin-top:18.2pt;width:219.7pt;height:125.3pt;z-index:251834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B25847" w:rsidRPr="00B25847">
        <w:rPr>
          <w:b/>
          <w:bCs/>
          <w:noProof/>
          <w:sz w:val="28"/>
          <w:szCs w:val="28"/>
          <w:u w:val="single"/>
        </w:rPr>
        <mc:AlternateContent>
          <mc:Choice Requires="wps">
            <w:drawing>
              <wp:anchor distT="0" distB="0" distL="114300" distR="114300" simplePos="0" relativeHeight="251967488" behindDoc="0" locked="0" layoutInCell="1" allowOverlap="1" wp14:anchorId="36D24C25" wp14:editId="2B9AC342">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66B86138" w14:textId="77777777" w:rsidR="00B25847" w:rsidRPr="001B5743" w:rsidRDefault="00B25847" w:rsidP="00B2584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D24C25" id="Text Box 222" o:spid="_x0000_s1048" type="#_x0000_t202" style="position:absolute;margin-left:232.9pt;margin-top:226.75pt;width:30.4pt;height:13.8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KFT6zglAgAASwQAAA4AAAAAAAAAAAAAAAAALgIAAGRy&#13;&#10;cy9lMm9Eb2MueG1sUEsBAi0AFAAGAAgAAAAhAEYMR0jmAAAAEAEAAA8AAAAAAAAAAAAAAAAAfwQA&#13;&#10;AGRycy9kb3ducmV2LnhtbFBLBQYAAAAABAAEAPMAAACSBQAAAAA=&#13;&#10;" fillcolor="white [3201]" stroked="f" strokeweight=".5pt">
                <v:textbox inset="0,0,0,0">
                  <w:txbxContent>
                    <w:p w14:paraId="66B86138" w14:textId="77777777" w:rsidR="00B25847" w:rsidRPr="001B5743" w:rsidRDefault="00B25847" w:rsidP="00B25847">
                      <w:pPr>
                        <w:rPr>
                          <w:sz w:val="18"/>
                          <w:szCs w:val="18"/>
                        </w:rPr>
                      </w:pPr>
                      <w:r w:rsidRPr="001B5743">
                        <w:rPr>
                          <w:sz w:val="18"/>
                          <w:szCs w:val="18"/>
                        </w:rPr>
                        <w:t>Chart</w:t>
                      </w:r>
                    </w:p>
                  </w:txbxContent>
                </v:textbox>
              </v:shape>
            </w:pict>
          </mc:Fallback>
        </mc:AlternateContent>
      </w:r>
      <w:r w:rsidR="0058157B" w:rsidRPr="00200B75">
        <w:rPr>
          <w:b/>
          <w:bCs/>
          <w:noProof/>
          <w:sz w:val="28"/>
          <w:szCs w:val="28"/>
        </w:rPr>
        <w:drawing>
          <wp:inline distT="0" distB="0" distL="0" distR="0" wp14:anchorId="3ECCA439" wp14:editId="3B5CA6EF">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7CAB3342" w14:textId="77777777" w:rsidR="00200B75" w:rsidRPr="00200B75" w:rsidRDefault="00200B75">
      <w:pPr>
        <w:rPr>
          <w:b/>
          <w:bCs/>
          <w:sz w:val="28"/>
          <w:szCs w:val="28"/>
        </w:rPr>
      </w:pPr>
    </w:p>
    <w:p w14:paraId="4F42FC8C" w14:textId="72816DE2" w:rsidR="00CC587A" w:rsidRDefault="00200B75">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5DEA4DA8" w14:textId="77777777" w:rsidR="00200B75" w:rsidRDefault="00200B75">
      <w:pPr>
        <w:rPr>
          <w:b/>
          <w:bCs/>
          <w:sz w:val="28"/>
          <w:szCs w:val="28"/>
          <w:u w:val="single"/>
        </w:rPr>
      </w:pPr>
    </w:p>
    <w:p w14:paraId="14D89094" w14:textId="77777777" w:rsidR="00E90004" w:rsidRPr="00E519F0" w:rsidRDefault="00E90004" w:rsidP="00E90004">
      <w:r w:rsidRPr="002B1D5F">
        <w:rPr>
          <w:b/>
          <w:bCs/>
        </w:rPr>
        <w:t>Description</w:t>
      </w:r>
      <w:r w:rsidRPr="00E519F0">
        <w:t>:</w:t>
      </w:r>
    </w:p>
    <w:p w14:paraId="532F2806" w14:textId="57C79427" w:rsidR="00E90004" w:rsidRDefault="00E90004" w:rsidP="00E90004">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31F591A" w14:textId="77777777" w:rsidR="00E90004" w:rsidRDefault="00E90004" w:rsidP="00E90004"/>
    <w:p w14:paraId="74AA1C00" w14:textId="77777777" w:rsidR="00E90004" w:rsidRDefault="00E90004" w:rsidP="00E90004">
      <w:r>
        <w:t>In identification the following rules are needed to be used:</w:t>
      </w:r>
    </w:p>
    <w:p w14:paraId="7154D26D" w14:textId="77777777" w:rsidR="00E90004" w:rsidRDefault="00E90004" w:rsidP="00E90004">
      <w:r>
        <w:t xml:space="preserve">Uncertainty = Represents the vertical axis in the legend labeled by ‘Uncertainty’ </w:t>
      </w:r>
    </w:p>
    <w:p w14:paraId="5E1995E8" w14:textId="77777777" w:rsidR="00E90004" w:rsidRDefault="00E90004" w:rsidP="00E90004">
      <w:r>
        <w:t>Value = Represents the horizontal axis on the legend.</w:t>
      </w:r>
    </w:p>
    <w:p w14:paraId="1698DE4B" w14:textId="77777777" w:rsidR="00E90004" w:rsidRDefault="00E90004" w:rsidP="00E90004"/>
    <w:p w14:paraId="753ACDC7" w14:textId="21CA5E3C" w:rsidR="00E90004" w:rsidRDefault="00E90004" w:rsidP="00E90004">
      <w:r>
        <w:t>In this scenario, by using Uncertainty and Value, we get single cell from the legend as indicated above.</w:t>
      </w:r>
    </w:p>
    <w:p w14:paraId="7CE837CA" w14:textId="77777777" w:rsidR="00E90004" w:rsidRDefault="00E90004" w:rsidP="00E90004"/>
    <w:p w14:paraId="6BF54E31" w14:textId="50AC4BE4" w:rsidR="00E90004" w:rsidRPr="00CC587A" w:rsidRDefault="00E90004" w:rsidP="00E90004">
      <w:r>
        <w:t>Based on the above instruction participant need to answer the questions of this model in next section. Researcher will also explain the mechanism verbally before starting the module.</w:t>
      </w:r>
    </w:p>
    <w:p w14:paraId="744EF318" w14:textId="13D0D4E9" w:rsidR="00CC587A" w:rsidRDefault="00CC587A">
      <w:pPr>
        <w:rPr>
          <w:b/>
          <w:bCs/>
          <w:sz w:val="28"/>
          <w:szCs w:val="28"/>
          <w:u w:val="single"/>
        </w:rPr>
      </w:pPr>
    </w:p>
    <w:p w14:paraId="4D84A56B" w14:textId="74CACB3E" w:rsidR="00CC587A" w:rsidRDefault="00CC587A">
      <w:pPr>
        <w:rPr>
          <w:b/>
          <w:bCs/>
          <w:sz w:val="28"/>
          <w:szCs w:val="28"/>
          <w:u w:val="single"/>
        </w:rPr>
      </w:pPr>
    </w:p>
    <w:p w14:paraId="22E3ED68" w14:textId="1D176734" w:rsidR="00CC587A" w:rsidRDefault="00CC587A">
      <w:pPr>
        <w:rPr>
          <w:b/>
          <w:bCs/>
          <w:sz w:val="28"/>
          <w:szCs w:val="28"/>
          <w:u w:val="single"/>
        </w:rPr>
      </w:pPr>
    </w:p>
    <w:p w14:paraId="25DF071D" w14:textId="7820B97A" w:rsidR="00CC587A" w:rsidRDefault="00CC587A">
      <w:pPr>
        <w:rPr>
          <w:b/>
          <w:bCs/>
          <w:sz w:val="28"/>
          <w:szCs w:val="28"/>
          <w:u w:val="single"/>
        </w:rPr>
      </w:pPr>
    </w:p>
    <w:p w14:paraId="1A786446" w14:textId="17AB9B16" w:rsidR="00CC587A" w:rsidRDefault="00CC587A">
      <w:pPr>
        <w:rPr>
          <w:b/>
          <w:bCs/>
          <w:sz w:val="28"/>
          <w:szCs w:val="28"/>
          <w:u w:val="single"/>
        </w:rPr>
      </w:pPr>
    </w:p>
    <w:p w14:paraId="2D6963AD" w14:textId="77777777" w:rsidR="00CC587A" w:rsidRDefault="00CC587A">
      <w:pPr>
        <w:rPr>
          <w:b/>
          <w:bCs/>
          <w:sz w:val="28"/>
          <w:szCs w:val="28"/>
          <w:u w:val="single"/>
        </w:rPr>
      </w:pPr>
    </w:p>
    <w:p w14:paraId="1711C1CE" w14:textId="24EDA716" w:rsidR="008059B9" w:rsidRDefault="008059B9">
      <w:pPr>
        <w:rPr>
          <w:b/>
          <w:bCs/>
          <w:sz w:val="28"/>
          <w:szCs w:val="28"/>
          <w:u w:val="single"/>
        </w:rPr>
      </w:pPr>
    </w:p>
    <w:p w14:paraId="7A14569F" w14:textId="77777777" w:rsidR="008059B9" w:rsidRPr="00604CF3" w:rsidRDefault="008059B9">
      <w:pPr>
        <w:rPr>
          <w:b/>
          <w:bCs/>
          <w:sz w:val="28"/>
          <w:szCs w:val="28"/>
          <w:u w:val="single"/>
        </w:rPr>
      </w:pPr>
    </w:p>
    <w:p w14:paraId="6446CDCE" w14:textId="08723055" w:rsidR="008A0BCA" w:rsidRPr="008059B9" w:rsidRDefault="00FD4860" w:rsidP="008A0BCA">
      <w:pPr>
        <w:rPr>
          <w:b/>
          <w:bCs/>
          <w:color w:val="000000" w:themeColor="text1"/>
          <w:sz w:val="28"/>
          <w:szCs w:val="28"/>
          <w:lang w:val="fr-FR"/>
        </w:rPr>
      </w:pPr>
      <w:r>
        <w:rPr>
          <w:b/>
          <w:bCs/>
          <w:color w:val="000000" w:themeColor="text1"/>
          <w:sz w:val="28"/>
          <w:szCs w:val="28"/>
          <w:lang w:val="fr-FR"/>
        </w:rPr>
        <w:lastRenderedPageBreak/>
        <w:t>4</w:t>
      </w:r>
      <w:r w:rsidR="0080306C" w:rsidRPr="008059B9">
        <w:rPr>
          <w:b/>
          <w:bCs/>
          <w:color w:val="000000" w:themeColor="text1"/>
          <w:sz w:val="28"/>
          <w:szCs w:val="28"/>
          <w:lang w:val="fr-FR"/>
        </w:rPr>
        <w:t>.</w:t>
      </w:r>
      <w:r w:rsidR="0080306C" w:rsidRPr="008059B9">
        <w:rPr>
          <w:b/>
          <w:bCs/>
          <w:color w:val="000000" w:themeColor="text1"/>
          <w:sz w:val="28"/>
          <w:szCs w:val="28"/>
          <w:lang w:val="fr-FR"/>
        </w:rPr>
        <w:tab/>
      </w:r>
      <w:r w:rsidR="008A0BCA" w:rsidRPr="008059B9">
        <w:rPr>
          <w:b/>
          <w:bCs/>
          <w:color w:val="000000" w:themeColor="text1"/>
          <w:sz w:val="28"/>
          <w:szCs w:val="28"/>
          <w:lang w:val="fr-FR"/>
        </w:rPr>
        <w:t xml:space="preserve">Questionnaire </w:t>
      </w:r>
      <w:r w:rsidR="008059B9" w:rsidRPr="008059B9">
        <w:rPr>
          <w:b/>
          <w:bCs/>
          <w:color w:val="000000" w:themeColor="text1"/>
          <w:sz w:val="28"/>
          <w:szCs w:val="28"/>
          <w:lang w:val="fr-FR"/>
        </w:rPr>
        <w:t>on</w:t>
      </w:r>
      <w:r w:rsidR="008A0BCA" w:rsidRPr="008059B9">
        <w:rPr>
          <w:b/>
          <w:bCs/>
          <w:color w:val="000000" w:themeColor="text1"/>
          <w:sz w:val="28"/>
          <w:szCs w:val="28"/>
          <w:lang w:val="fr-FR"/>
        </w:rPr>
        <w:t xml:space="preserve"> VSUP + </w:t>
      </w:r>
      <w:proofErr w:type="spellStart"/>
      <w:r w:rsidR="008A0BCA"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84B8390" w14:textId="77777777" w:rsidR="008A0BCA" w:rsidRPr="0080306C" w:rsidRDefault="008A0BCA" w:rsidP="008A0BCA">
      <w:pPr>
        <w:rPr>
          <w:lang w:val="fr-FR"/>
        </w:rPr>
      </w:pPr>
    </w:p>
    <w:p w14:paraId="1402F8B7" w14:textId="608A40E3" w:rsidR="008A0BCA" w:rsidRPr="0080306C" w:rsidRDefault="00E2502A" w:rsidP="008A0BCA">
      <w:pPr>
        <w:rPr>
          <w:lang w:val="fr-FR"/>
        </w:rPr>
      </w:pPr>
      <w:r>
        <w:rPr>
          <w:noProof/>
          <w:lang w:val="fr-FR"/>
        </w:rPr>
        <w:drawing>
          <wp:inline distT="0" distB="0" distL="0" distR="0" wp14:anchorId="32E83E60" wp14:editId="5839EC1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5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05EBCBB5" w14:textId="4BB1867B" w:rsidR="008A0BCA" w:rsidRPr="0080306C" w:rsidRDefault="008A0BCA" w:rsidP="008A0BCA">
      <w:pPr>
        <w:rPr>
          <w:lang w:val="fr-FR"/>
        </w:rPr>
      </w:pPr>
      <w:r w:rsidRPr="0080306C">
        <w:rPr>
          <w:lang w:val="fr-FR"/>
        </w:rPr>
        <w:t xml:space="preserve">        </w:t>
      </w:r>
      <w:r w:rsidRPr="0080306C">
        <w:rPr>
          <w:lang w:val="fr-FR"/>
        </w:rPr>
        <w:tab/>
      </w:r>
      <w:r w:rsidRPr="0080306C">
        <w:rPr>
          <w:lang w:val="fr-FR"/>
        </w:rPr>
        <w:tab/>
      </w:r>
      <w:r w:rsidRPr="0080306C">
        <w:rPr>
          <w:lang w:val="fr-FR"/>
        </w:rPr>
        <w:tab/>
        <w:t xml:space="preserve">  </w:t>
      </w:r>
      <w:r w:rsidR="00D654E6" w:rsidRPr="0080306C">
        <w:rPr>
          <w:lang w:val="fr-FR"/>
        </w:rPr>
        <w:br/>
      </w:r>
      <w:r w:rsidRPr="0080306C">
        <w:rPr>
          <w:lang w:val="fr-FR"/>
        </w:rPr>
        <w:t>Figure-</w:t>
      </w:r>
      <w:r w:rsidR="00200B75">
        <w:rPr>
          <w:color w:val="000000" w:themeColor="text1"/>
          <w:lang w:val="fr-FR"/>
        </w:rPr>
        <w:t>9 </w:t>
      </w:r>
      <w:r w:rsidRPr="0080306C">
        <w:rPr>
          <w:lang w:val="fr-FR"/>
        </w:rPr>
        <w:t xml:space="preserve">:  VSUP </w:t>
      </w:r>
      <w:r w:rsidR="00036606">
        <w:rPr>
          <w:lang w:val="fr-FR"/>
        </w:rPr>
        <w:t xml:space="preserve">+ </w:t>
      </w:r>
      <w:proofErr w:type="spellStart"/>
      <w:r w:rsidR="00036606">
        <w:rPr>
          <w:lang w:val="fr-FR"/>
        </w:rPr>
        <w:t>Bubble</w:t>
      </w:r>
      <w:proofErr w:type="spellEnd"/>
      <w:r w:rsidR="00036606">
        <w:rPr>
          <w:lang w:val="fr-FR"/>
        </w:rPr>
        <w:t xml:space="preserve"> Chart </w:t>
      </w:r>
      <w:proofErr w:type="spellStart"/>
      <w:r w:rsidR="00746E2F" w:rsidRPr="003403E6">
        <w:rPr>
          <w:color w:val="000000" w:themeColor="text1"/>
          <w:lang w:val="fr-FR"/>
        </w:rPr>
        <w:t>with</w:t>
      </w:r>
      <w:proofErr w:type="spellEnd"/>
      <w:r w:rsidR="00746E2F" w:rsidRPr="003403E6">
        <w:rPr>
          <w:color w:val="000000" w:themeColor="text1"/>
          <w:lang w:val="fr-FR"/>
        </w:rPr>
        <w:t xml:space="preserve"> </w:t>
      </w:r>
      <w:proofErr w:type="spellStart"/>
      <w:r w:rsidR="00036606">
        <w:rPr>
          <w:lang w:val="fr-FR"/>
        </w:rPr>
        <w:t>Legend</w:t>
      </w:r>
      <w:proofErr w:type="spellEnd"/>
    </w:p>
    <w:p w14:paraId="41F28D49" w14:textId="77777777" w:rsidR="008A0BCA" w:rsidRPr="0080306C" w:rsidRDefault="008A0BCA" w:rsidP="008A0BCA">
      <w:pPr>
        <w:rPr>
          <w:lang w:val="fr-FR"/>
        </w:rPr>
      </w:pPr>
    </w:p>
    <w:p w14:paraId="1122FBA5" w14:textId="77777777" w:rsidR="008A0BCA" w:rsidRPr="0080306C" w:rsidRDefault="008A0BCA" w:rsidP="008A0BCA">
      <w:pPr>
        <w:rPr>
          <w:lang w:val="fr-FR"/>
        </w:rPr>
      </w:pPr>
    </w:p>
    <w:p w14:paraId="061C9F6B" w14:textId="1FB4E6BA" w:rsidR="008A0BCA" w:rsidRPr="004906D1" w:rsidRDefault="00EC646B" w:rsidP="008A0BCA">
      <w:pPr>
        <w:rPr>
          <w:b/>
          <w:bCs/>
          <w:color w:val="000000" w:themeColor="text1"/>
          <w:lang w:val="fr-FR"/>
        </w:rPr>
      </w:pPr>
      <w:r w:rsidRPr="004906D1">
        <w:rPr>
          <w:b/>
          <w:bCs/>
          <w:color w:val="000000" w:themeColor="text1"/>
          <w:lang w:val="fr-FR"/>
        </w:rPr>
        <w:t>Questions</w:t>
      </w:r>
      <w:r w:rsidR="00151CDE">
        <w:rPr>
          <w:b/>
          <w:bCs/>
          <w:color w:val="000000" w:themeColor="text1"/>
          <w:lang w:val="fr-FR"/>
        </w:rPr>
        <w:t> </w:t>
      </w:r>
      <w:r w:rsidRPr="004906D1">
        <w:rPr>
          <w:b/>
          <w:bCs/>
          <w:color w:val="000000" w:themeColor="text1"/>
          <w:lang w:val="fr-FR"/>
        </w:rPr>
        <w:t>:</w:t>
      </w:r>
    </w:p>
    <w:p w14:paraId="1260FBF3" w14:textId="7A0429BC" w:rsidR="003403E6" w:rsidRPr="003403E6" w:rsidRDefault="003403E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sidR="00214D26">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197A765A" w14:textId="033C6829" w:rsidR="00E2502A" w:rsidRDefault="00E2502A" w:rsidP="008A0BCA">
      <w:pPr>
        <w:rPr>
          <w:b/>
          <w:bCs/>
          <w:color w:val="FE5442" w:themeColor="accent3"/>
          <w:lang w:val="fr-FR"/>
        </w:rPr>
      </w:pPr>
    </w:p>
    <w:p w14:paraId="3F749668" w14:textId="2D689383" w:rsidR="00E2502A" w:rsidRDefault="00E2502A" w:rsidP="008A0BCA">
      <w:pPr>
        <w:rPr>
          <w:b/>
          <w:bCs/>
          <w:color w:val="FE5442" w:themeColor="accent3"/>
          <w:lang w:val="fr-FR"/>
        </w:rPr>
      </w:pPr>
      <w:r>
        <w:rPr>
          <w:b/>
          <w:bCs/>
          <w:noProof/>
          <w:color w:val="FE5442" w:themeColor="accent3"/>
          <w:lang w:val="fr-FR"/>
        </w:rPr>
        <w:drawing>
          <wp:inline distT="0" distB="0" distL="0" distR="0" wp14:anchorId="0A2B678F" wp14:editId="4122508C">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5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EFDD30" w14:textId="3C0B88D3" w:rsidR="00E2502A" w:rsidRDefault="00E2502A" w:rsidP="008A0BCA">
      <w:pPr>
        <w:rPr>
          <w:b/>
          <w:bCs/>
          <w:color w:val="FE5442" w:themeColor="accent3"/>
          <w:lang w:val="fr-FR"/>
        </w:rPr>
      </w:pPr>
    </w:p>
    <w:p w14:paraId="218CD122" w14:textId="3CDBEA40" w:rsidR="00E2502A" w:rsidRDefault="00E2502A" w:rsidP="008A0BCA">
      <w:pPr>
        <w:rPr>
          <w:b/>
          <w:bCs/>
          <w:color w:val="FE5442" w:themeColor="accent3"/>
          <w:lang w:val="fr-FR"/>
        </w:rPr>
      </w:pPr>
      <w:r>
        <w:rPr>
          <w:b/>
          <w:bCs/>
          <w:noProof/>
          <w:color w:val="FE5442" w:themeColor="accent3"/>
          <w:lang w:val="fr-FR"/>
        </w:rPr>
        <w:drawing>
          <wp:inline distT="0" distB="0" distL="0" distR="0" wp14:anchorId="1E62F611" wp14:editId="5C78D4D0">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BB6720A" w14:textId="222AC9C7" w:rsidR="00E2502A" w:rsidRDefault="00E2502A" w:rsidP="008A0BCA">
      <w:pPr>
        <w:rPr>
          <w:b/>
          <w:bCs/>
          <w:color w:val="FE5442" w:themeColor="accent3"/>
          <w:lang w:val="fr-FR"/>
        </w:rPr>
      </w:pPr>
    </w:p>
    <w:p w14:paraId="5E8B88F8" w14:textId="5F08AAED" w:rsidR="00E2502A" w:rsidRDefault="00E2502A" w:rsidP="008A0BCA">
      <w:pPr>
        <w:rPr>
          <w:b/>
          <w:bCs/>
          <w:color w:val="FE5442" w:themeColor="accent3"/>
          <w:lang w:val="fr-FR"/>
        </w:rPr>
      </w:pPr>
      <w:r>
        <w:rPr>
          <w:b/>
          <w:bCs/>
          <w:noProof/>
          <w:color w:val="FE5442" w:themeColor="accent3"/>
          <w:lang w:val="fr-FR"/>
        </w:rPr>
        <w:drawing>
          <wp:inline distT="0" distB="0" distL="0" distR="0" wp14:anchorId="0AB58E2D" wp14:editId="2289141E">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A923C68" w14:textId="58C0E2B1" w:rsidR="00E2502A" w:rsidRDefault="00E2502A" w:rsidP="008A0BCA">
      <w:pPr>
        <w:rPr>
          <w:b/>
          <w:bCs/>
          <w:color w:val="FE5442" w:themeColor="accent3"/>
          <w:lang w:val="fr-FR"/>
        </w:rPr>
      </w:pPr>
    </w:p>
    <w:p w14:paraId="7AC57C29" w14:textId="1644A8FF" w:rsidR="00E2502A" w:rsidRDefault="00E2502A" w:rsidP="008A0BCA">
      <w:pPr>
        <w:rPr>
          <w:b/>
          <w:bCs/>
          <w:color w:val="FE5442" w:themeColor="accent3"/>
          <w:lang w:val="fr-FR"/>
        </w:rPr>
      </w:pPr>
      <w:r>
        <w:rPr>
          <w:b/>
          <w:bCs/>
          <w:noProof/>
          <w:color w:val="FE5442" w:themeColor="accent3"/>
          <w:lang w:val="fr-FR"/>
        </w:rPr>
        <w:drawing>
          <wp:inline distT="0" distB="0" distL="0" distR="0" wp14:anchorId="21BAB0BB" wp14:editId="7FD59398">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313ECB7" w14:textId="36EA10CF" w:rsidR="00E2502A" w:rsidRDefault="00E2502A" w:rsidP="008A0BCA">
      <w:pPr>
        <w:rPr>
          <w:b/>
          <w:bCs/>
          <w:color w:val="FE5442" w:themeColor="accent3"/>
          <w:lang w:val="fr-FR"/>
        </w:rPr>
      </w:pPr>
    </w:p>
    <w:p w14:paraId="4C939497" w14:textId="7D9DCE34" w:rsidR="00E2502A" w:rsidRDefault="00E2502A" w:rsidP="008A0BCA">
      <w:pPr>
        <w:rPr>
          <w:b/>
          <w:bCs/>
          <w:color w:val="FE5442" w:themeColor="accent3"/>
          <w:lang w:val="fr-FR"/>
        </w:rPr>
      </w:pPr>
      <w:r>
        <w:rPr>
          <w:b/>
          <w:bCs/>
          <w:noProof/>
          <w:color w:val="FE5442" w:themeColor="accent3"/>
          <w:lang w:val="fr-FR"/>
        </w:rPr>
        <w:drawing>
          <wp:inline distT="0" distB="0" distL="0" distR="0" wp14:anchorId="02115BBA" wp14:editId="3F8C201C">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9FC9F25" w14:textId="525AEBE6" w:rsidR="00E2502A" w:rsidRDefault="00E2502A" w:rsidP="008A0BCA">
      <w:pPr>
        <w:rPr>
          <w:b/>
          <w:bCs/>
          <w:color w:val="FE5442" w:themeColor="accent3"/>
          <w:lang w:val="fr-FR"/>
        </w:rPr>
      </w:pPr>
    </w:p>
    <w:p w14:paraId="0518C407" w14:textId="411E8399" w:rsidR="00E2502A" w:rsidRDefault="00E2502A" w:rsidP="008A0BCA">
      <w:pPr>
        <w:rPr>
          <w:b/>
          <w:bCs/>
          <w:color w:val="FE5442" w:themeColor="accent3"/>
          <w:lang w:val="fr-FR"/>
        </w:rPr>
      </w:pPr>
      <w:r>
        <w:rPr>
          <w:b/>
          <w:bCs/>
          <w:noProof/>
          <w:color w:val="FE5442" w:themeColor="accent3"/>
          <w:lang w:val="fr-FR"/>
        </w:rPr>
        <w:lastRenderedPageBreak/>
        <w:drawing>
          <wp:inline distT="0" distB="0" distL="0" distR="0" wp14:anchorId="51D0BDD3" wp14:editId="7DB8AF9B">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AAB6B29" w14:textId="1388DD9A" w:rsidR="00E2502A" w:rsidRDefault="00E2502A" w:rsidP="008A0BCA">
      <w:pPr>
        <w:rPr>
          <w:b/>
          <w:bCs/>
          <w:color w:val="FE5442" w:themeColor="accent3"/>
          <w:lang w:val="fr-FR"/>
        </w:rPr>
      </w:pPr>
    </w:p>
    <w:p w14:paraId="04AA1D16" w14:textId="49E43B91" w:rsidR="00E2502A" w:rsidRDefault="00E2502A" w:rsidP="008A0BCA">
      <w:pPr>
        <w:rPr>
          <w:b/>
          <w:bCs/>
          <w:color w:val="FE5442" w:themeColor="accent3"/>
          <w:lang w:val="fr-FR"/>
        </w:rPr>
      </w:pPr>
      <w:r>
        <w:rPr>
          <w:b/>
          <w:bCs/>
          <w:noProof/>
          <w:color w:val="FE5442" w:themeColor="accent3"/>
          <w:lang w:val="fr-FR"/>
        </w:rPr>
        <w:drawing>
          <wp:inline distT="0" distB="0" distL="0" distR="0" wp14:anchorId="478B5061" wp14:editId="3135BA8E">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3CE1366" w14:textId="2574F580" w:rsidR="00E2502A" w:rsidRDefault="00E2502A" w:rsidP="008A0BCA">
      <w:pPr>
        <w:rPr>
          <w:b/>
          <w:bCs/>
          <w:color w:val="FE5442" w:themeColor="accent3"/>
          <w:lang w:val="fr-FR"/>
        </w:rPr>
      </w:pPr>
    </w:p>
    <w:p w14:paraId="12FAEEF8" w14:textId="66D8B31A" w:rsidR="00E2502A" w:rsidRPr="0080306C" w:rsidRDefault="00E2502A" w:rsidP="008A0BCA">
      <w:pPr>
        <w:rPr>
          <w:b/>
          <w:bCs/>
          <w:color w:val="FE5442" w:themeColor="accent3"/>
          <w:lang w:val="fr-FR"/>
        </w:rPr>
      </w:pPr>
      <w:r>
        <w:rPr>
          <w:b/>
          <w:bCs/>
          <w:noProof/>
          <w:color w:val="FE5442" w:themeColor="accent3"/>
          <w:lang w:val="fr-FR"/>
        </w:rPr>
        <w:drawing>
          <wp:inline distT="0" distB="0" distL="0" distR="0" wp14:anchorId="225BDA4B" wp14:editId="7542AD21">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31C815F" w14:textId="77777777" w:rsidR="008A0BCA" w:rsidRPr="0080306C" w:rsidRDefault="008A0BCA" w:rsidP="008A0BCA">
      <w:pPr>
        <w:rPr>
          <w:color w:val="FE5442" w:themeColor="accent3"/>
          <w:lang w:val="fr-FR"/>
        </w:rPr>
      </w:pP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7F46B1D0" w:rsidR="008A0BCA" w:rsidRDefault="008A0BCA" w:rsidP="00216B43">
      <w:pPr>
        <w:rPr>
          <w:b/>
          <w:bCs/>
          <w:color w:val="FF0000"/>
        </w:rPr>
      </w:pPr>
    </w:p>
    <w:p w14:paraId="56208008" w14:textId="71B32A14" w:rsidR="004906D1" w:rsidRDefault="004906D1" w:rsidP="00216B43">
      <w:pPr>
        <w:rPr>
          <w:b/>
          <w:bCs/>
          <w:color w:val="FF0000"/>
        </w:rPr>
      </w:pPr>
    </w:p>
    <w:p w14:paraId="0162267F" w14:textId="2D6B98E6" w:rsidR="004906D1" w:rsidRDefault="004906D1" w:rsidP="00216B43">
      <w:pPr>
        <w:rPr>
          <w:b/>
          <w:bCs/>
          <w:color w:val="FF0000"/>
        </w:rPr>
      </w:pPr>
    </w:p>
    <w:p w14:paraId="13D58354" w14:textId="011BEF58" w:rsidR="004906D1" w:rsidRDefault="004906D1" w:rsidP="00216B43">
      <w:pPr>
        <w:rPr>
          <w:b/>
          <w:bCs/>
          <w:color w:val="FF0000"/>
        </w:rPr>
      </w:pPr>
    </w:p>
    <w:p w14:paraId="27B9B92E" w14:textId="0542F165" w:rsidR="004906D1" w:rsidRDefault="004906D1" w:rsidP="00216B43">
      <w:pPr>
        <w:rPr>
          <w:b/>
          <w:bCs/>
          <w:color w:val="FF0000"/>
        </w:rPr>
      </w:pPr>
    </w:p>
    <w:p w14:paraId="74335048" w14:textId="6F9BDAE1" w:rsidR="004906D1" w:rsidRDefault="004906D1" w:rsidP="00216B43">
      <w:pPr>
        <w:rPr>
          <w:b/>
          <w:bCs/>
          <w:color w:val="FF0000"/>
        </w:rPr>
      </w:pPr>
    </w:p>
    <w:p w14:paraId="4928EC57" w14:textId="41FF9029" w:rsidR="004906D1" w:rsidRDefault="004906D1" w:rsidP="00216B43">
      <w:pPr>
        <w:rPr>
          <w:b/>
          <w:bCs/>
          <w:color w:val="FF0000"/>
        </w:rPr>
      </w:pPr>
    </w:p>
    <w:p w14:paraId="044A4479" w14:textId="3F42F25D" w:rsidR="004906D1" w:rsidRDefault="004906D1" w:rsidP="00216B43">
      <w:pPr>
        <w:rPr>
          <w:b/>
          <w:bCs/>
          <w:color w:val="FF0000"/>
        </w:rPr>
      </w:pPr>
    </w:p>
    <w:p w14:paraId="0658A684" w14:textId="53918402" w:rsidR="00764EA2" w:rsidRDefault="00764EA2" w:rsidP="00216B43">
      <w:pPr>
        <w:rPr>
          <w:b/>
          <w:bCs/>
          <w:color w:val="FF0000"/>
        </w:rPr>
      </w:pPr>
    </w:p>
    <w:p w14:paraId="1082347E" w14:textId="3F6A78D1" w:rsidR="00764EA2" w:rsidRDefault="00764EA2" w:rsidP="00216B43">
      <w:pPr>
        <w:rPr>
          <w:b/>
          <w:bCs/>
          <w:color w:val="FF0000"/>
        </w:rPr>
      </w:pPr>
    </w:p>
    <w:p w14:paraId="72A9B1B4" w14:textId="53E05912" w:rsidR="00764EA2" w:rsidRDefault="00764EA2" w:rsidP="00216B43">
      <w:pPr>
        <w:rPr>
          <w:b/>
          <w:bCs/>
          <w:color w:val="FF0000"/>
        </w:rPr>
      </w:pPr>
    </w:p>
    <w:p w14:paraId="60C5F8AE" w14:textId="059137E2" w:rsidR="00764EA2" w:rsidRDefault="00764EA2" w:rsidP="00216B43">
      <w:pPr>
        <w:rPr>
          <w:b/>
          <w:bCs/>
          <w:color w:val="FF0000"/>
        </w:rPr>
      </w:pPr>
    </w:p>
    <w:p w14:paraId="2F197C8B" w14:textId="4D8515C2" w:rsidR="00764EA2" w:rsidRDefault="00764EA2" w:rsidP="00216B43">
      <w:pPr>
        <w:rPr>
          <w:b/>
          <w:bCs/>
          <w:color w:val="FF0000"/>
        </w:rPr>
      </w:pPr>
    </w:p>
    <w:p w14:paraId="05A0945D" w14:textId="46015919" w:rsidR="00764EA2" w:rsidRDefault="00764EA2" w:rsidP="00216B43">
      <w:pPr>
        <w:rPr>
          <w:b/>
          <w:bCs/>
          <w:color w:val="FF0000"/>
        </w:rPr>
      </w:pPr>
    </w:p>
    <w:p w14:paraId="3CC3F5A4" w14:textId="6B8949B0" w:rsidR="00764EA2" w:rsidRDefault="00764EA2" w:rsidP="00216B43">
      <w:pPr>
        <w:rPr>
          <w:b/>
          <w:bCs/>
          <w:color w:val="FF0000"/>
        </w:rPr>
      </w:pPr>
    </w:p>
    <w:p w14:paraId="0CDCCFB7" w14:textId="6BDC11BD" w:rsidR="00FD4860" w:rsidRDefault="00FD4860" w:rsidP="00216B43">
      <w:pPr>
        <w:rPr>
          <w:b/>
          <w:bCs/>
          <w:color w:val="FF0000"/>
        </w:rPr>
      </w:pPr>
    </w:p>
    <w:p w14:paraId="74A17405" w14:textId="5A7085F1" w:rsidR="00FD4860" w:rsidRDefault="00FD4860" w:rsidP="00216B43">
      <w:pPr>
        <w:rPr>
          <w:b/>
          <w:bCs/>
          <w:color w:val="FF0000"/>
        </w:rPr>
      </w:pPr>
    </w:p>
    <w:p w14:paraId="29CF5F2B" w14:textId="2434FF08" w:rsidR="00FD4860" w:rsidRDefault="00FD4860" w:rsidP="00216B43">
      <w:pPr>
        <w:rPr>
          <w:b/>
          <w:bCs/>
          <w:color w:val="FF0000"/>
        </w:rPr>
      </w:pPr>
    </w:p>
    <w:p w14:paraId="2028A4BC" w14:textId="1E8FFE6C" w:rsidR="00FD4860" w:rsidRDefault="00FD4860" w:rsidP="00216B43">
      <w:pPr>
        <w:rPr>
          <w:b/>
          <w:bCs/>
          <w:color w:val="FF0000"/>
        </w:rPr>
      </w:pPr>
    </w:p>
    <w:p w14:paraId="152046FC" w14:textId="5EC2B1B1" w:rsidR="00FD4860" w:rsidRDefault="00FD4860" w:rsidP="00216B43">
      <w:pPr>
        <w:rPr>
          <w:b/>
          <w:bCs/>
          <w:color w:val="FF0000"/>
        </w:rPr>
      </w:pPr>
    </w:p>
    <w:p w14:paraId="6E27B5AE" w14:textId="34DF501D" w:rsidR="00FD4860" w:rsidRDefault="00FD4860" w:rsidP="00216B43">
      <w:pPr>
        <w:rPr>
          <w:b/>
          <w:bCs/>
          <w:color w:val="FF0000"/>
        </w:rPr>
      </w:pPr>
    </w:p>
    <w:p w14:paraId="761134CF" w14:textId="7B55E392" w:rsidR="00FD4860" w:rsidRDefault="00FD4860" w:rsidP="00216B43">
      <w:pPr>
        <w:rPr>
          <w:b/>
          <w:bCs/>
          <w:color w:val="FF0000"/>
        </w:rPr>
      </w:pPr>
    </w:p>
    <w:p w14:paraId="29086475" w14:textId="6A238CF8" w:rsidR="00FD4860" w:rsidRDefault="00FD4860" w:rsidP="00216B43">
      <w:pPr>
        <w:rPr>
          <w:b/>
          <w:bCs/>
          <w:color w:val="FF0000"/>
        </w:rPr>
      </w:pPr>
    </w:p>
    <w:p w14:paraId="70E3EEC4" w14:textId="6AF1AC0B" w:rsidR="00FD4860" w:rsidRDefault="00FD4860" w:rsidP="00216B43">
      <w:pPr>
        <w:rPr>
          <w:b/>
          <w:bCs/>
          <w:color w:val="FF0000"/>
        </w:rPr>
      </w:pPr>
    </w:p>
    <w:p w14:paraId="54621C0E" w14:textId="3735AB3E" w:rsidR="00FD4860" w:rsidRDefault="00FD4860" w:rsidP="00216B43">
      <w:pPr>
        <w:rPr>
          <w:b/>
          <w:bCs/>
          <w:color w:val="FF0000"/>
        </w:rPr>
      </w:pPr>
    </w:p>
    <w:p w14:paraId="20F73D98" w14:textId="60C7606F" w:rsidR="00C61FCC" w:rsidRDefault="00C61FCC" w:rsidP="00216B43">
      <w:pPr>
        <w:rPr>
          <w:b/>
          <w:bCs/>
          <w:color w:val="FF0000"/>
        </w:rPr>
      </w:pPr>
    </w:p>
    <w:p w14:paraId="5BCB63F4" w14:textId="706DF2DA" w:rsidR="00C61FCC" w:rsidRDefault="00C61FCC" w:rsidP="00216B43">
      <w:pPr>
        <w:rPr>
          <w:b/>
          <w:bCs/>
          <w:color w:val="FF0000"/>
        </w:rPr>
      </w:pPr>
    </w:p>
    <w:p w14:paraId="450A85D0" w14:textId="11CBC08D" w:rsidR="00C61FCC" w:rsidRDefault="00C61FCC" w:rsidP="00216B43">
      <w:pPr>
        <w:rPr>
          <w:b/>
          <w:bCs/>
          <w:color w:val="FF0000"/>
        </w:rPr>
      </w:pPr>
    </w:p>
    <w:p w14:paraId="50A69A64" w14:textId="77777777" w:rsidR="00C61FCC" w:rsidRDefault="00C61FCC" w:rsidP="00216B43">
      <w:pPr>
        <w:rPr>
          <w:b/>
          <w:bCs/>
          <w:color w:val="FF0000"/>
        </w:rPr>
      </w:pPr>
    </w:p>
    <w:p w14:paraId="38F12466" w14:textId="64CC2E6F" w:rsidR="00151CDE" w:rsidRDefault="00FD4860" w:rsidP="00151CDE">
      <w:pPr>
        <w:rPr>
          <w:b/>
          <w:bCs/>
          <w:color w:val="000000" w:themeColor="text1"/>
          <w:sz w:val="28"/>
          <w:szCs w:val="28"/>
        </w:rPr>
      </w:pPr>
      <w:r>
        <w:rPr>
          <w:b/>
          <w:bCs/>
          <w:color w:val="000000" w:themeColor="text1"/>
          <w:sz w:val="28"/>
          <w:szCs w:val="28"/>
        </w:rPr>
        <w:lastRenderedPageBreak/>
        <w:t>5</w:t>
      </w:r>
      <w:r w:rsidR="00151CDE" w:rsidRPr="003C653A">
        <w:rPr>
          <w:b/>
          <w:bCs/>
          <w:color w:val="000000" w:themeColor="text1"/>
          <w:sz w:val="28"/>
          <w:szCs w:val="28"/>
        </w:rPr>
        <w:t>.</w:t>
      </w:r>
      <w:r w:rsidR="00151CDE" w:rsidRPr="003C653A">
        <w:rPr>
          <w:b/>
          <w:bCs/>
          <w:color w:val="000000" w:themeColor="text1"/>
          <w:sz w:val="28"/>
          <w:szCs w:val="28"/>
        </w:rPr>
        <w:tab/>
        <w:t>Example</w:t>
      </w:r>
      <w:r w:rsidR="00151CDE">
        <w:rPr>
          <w:b/>
          <w:bCs/>
          <w:color w:val="000000" w:themeColor="text1"/>
          <w:sz w:val="28"/>
          <w:szCs w:val="28"/>
        </w:rPr>
        <w:t xml:space="preserve"> of CA + Grid</w:t>
      </w:r>
      <w:r w:rsidR="00151CDE" w:rsidRPr="003C653A">
        <w:rPr>
          <w:b/>
          <w:bCs/>
          <w:color w:val="000000" w:themeColor="text1"/>
          <w:sz w:val="28"/>
          <w:szCs w:val="28"/>
        </w:rPr>
        <w:t>:</w:t>
      </w:r>
    </w:p>
    <w:p w14:paraId="4B81A7C9" w14:textId="5D4D44A3" w:rsidR="00151CDE" w:rsidRDefault="00151CDE" w:rsidP="00216B43">
      <w:pPr>
        <w:rPr>
          <w:b/>
          <w:bCs/>
          <w:color w:val="FF0000"/>
        </w:rPr>
      </w:pPr>
    </w:p>
    <w:p w14:paraId="054F7442" w14:textId="52F5A167" w:rsidR="004906D1" w:rsidRDefault="00E24CF9" w:rsidP="00216B43">
      <w:pPr>
        <w:rPr>
          <w:b/>
          <w:bCs/>
          <w:color w:val="FF0000"/>
        </w:rPr>
      </w:pPr>
      <w:r w:rsidRPr="00151CDE">
        <w:rPr>
          <w:b/>
          <w:bCs/>
          <w:noProof/>
          <w:color w:val="FF0000"/>
        </w:rPr>
        <mc:AlternateContent>
          <mc:Choice Requires="wps">
            <w:drawing>
              <wp:anchor distT="0" distB="0" distL="114300" distR="114300" simplePos="0" relativeHeight="251931648" behindDoc="0" locked="0" layoutInCell="1" allowOverlap="1" wp14:anchorId="70859B8D" wp14:editId="291EA2D1">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1F9B878E" w14:textId="3BC8C528" w:rsidR="00151CDE" w:rsidRPr="001B5743" w:rsidRDefault="00151CDE" w:rsidP="00151CDE">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0859B8D" id="Text Box 189" o:spid="_x0000_s1049" type="#_x0000_t202" style="position:absolute;margin-left:409.9pt;margin-top:77.55pt;width:34.65pt;height:13.8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TvkOYJwIAAEsEAAAOAAAAAAAAAAAAAAAAAC4CAABk&#13;&#10;cnMvZTJvRG9jLnhtbFBLAQItABQABgAIAAAAIQCld1aA5QAAABABAAAPAAAAAAAAAAAAAAAAAIEE&#13;&#10;AABkcnMvZG93bnJldi54bWxQSwUGAAAAAAQABADzAAAAkwUAAAAA&#13;&#10;" fillcolor="white [3201]" stroked="f" strokeweight=".5pt">
                <v:textbox inset="0,0,0,0">
                  <w:txbxContent>
                    <w:p w14:paraId="1F9B878E" w14:textId="3BC8C528" w:rsidR="00151CDE" w:rsidRPr="001B5743" w:rsidRDefault="00151CDE" w:rsidP="00151CDE">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921408" behindDoc="0" locked="0" layoutInCell="1" allowOverlap="1" wp14:anchorId="130A9D21" wp14:editId="6C3ECAA8">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4AF39" id="Straight Arrow Connector 179" o:spid="_x0000_s1026" type="#_x0000_t32" style="position:absolute;margin-left:299.95pt;margin-top:86.05pt;width:110pt;height:2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" strokecolor="#00bfff [3204]" strokeweight=".5pt">
                <v:stroke endarrow="block"/>
                <v:shadow on="t" type="perspective" color="black" origin=",.5" offset=".55556mm,0" matrix="655f,,,655f"/>
              </v:shape>
            </w:pict>
          </mc:Fallback>
        </mc:AlternateContent>
      </w:r>
      <w:r w:rsidR="002A5B85" w:rsidRPr="00151CDE">
        <w:rPr>
          <w:b/>
          <w:bCs/>
          <w:noProof/>
          <w:color w:val="FF0000"/>
        </w:rPr>
        <mc:AlternateContent>
          <mc:Choice Requires="wps">
            <w:drawing>
              <wp:anchor distT="0" distB="0" distL="114300" distR="114300" simplePos="0" relativeHeight="251924480" behindDoc="0" locked="0" layoutInCell="1" allowOverlap="1" wp14:anchorId="3FF2365D" wp14:editId="2D1486C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2764F39C" w14:textId="77777777" w:rsidR="00151CDE" w:rsidRPr="001B5743" w:rsidRDefault="00151CDE" w:rsidP="00151CDE">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F2365D" id="Text Box 182" o:spid="_x0000_s1049" type="#_x0000_t202" style="position:absolute;margin-left:148.05pt;margin-top:1.3pt;width:44.25pt;height:13.8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SCIaigCAABLBAAADgAAAAAAAAAAAAAAAAAuAgAAZHJz&#13;&#10;L2Uyb0RvYy54bWxQSwECLQAUAAYACAAAACEAsEULqOIAAAANAQAADwAAAAAAAAAAAAAAAACCBAAA&#13;&#10;ZHJzL2Rvd25yZXYueG1sUEsFBgAAAAAEAAQA8wAAAJEFAAAAAA==&#13;&#10;" fillcolor="white [3201]" stroked="f" strokeweight=".5pt">
                <v:textbox inset="0,0,0,0">
                  <w:txbxContent>
                    <w:p w14:paraId="2764F39C" w14:textId="77777777" w:rsidR="00151CDE" w:rsidRPr="001B5743" w:rsidRDefault="00151CDE" w:rsidP="00151CDE">
                      <w:pPr>
                        <w:rPr>
                          <w:sz w:val="18"/>
                          <w:szCs w:val="18"/>
                        </w:rPr>
                      </w:pPr>
                      <w:r w:rsidRPr="001B5743">
                        <w:rPr>
                          <w:sz w:val="18"/>
                          <w:szCs w:val="18"/>
                        </w:rPr>
                        <w:t>Legend</w:t>
                      </w:r>
                    </w:p>
                  </w:txbxContent>
                </v:textbox>
              </v:shape>
            </w:pict>
          </mc:Fallback>
        </mc:AlternateContent>
      </w:r>
      <w:r w:rsidR="0058157B" w:rsidRPr="00151CDE">
        <w:rPr>
          <w:b/>
          <w:bCs/>
          <w:noProof/>
          <w:color w:val="FF0000"/>
        </w:rPr>
        <mc:AlternateContent>
          <mc:Choice Requires="wps">
            <w:drawing>
              <wp:anchor distT="0" distB="0" distL="114300" distR="114300" simplePos="0" relativeHeight="251928576" behindDoc="0" locked="0" layoutInCell="1" allowOverlap="1" wp14:anchorId="232EC95E" wp14:editId="3475799B">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48744" id="Straight Arrow Connector 186" o:spid="_x0000_s1026" type="#_x0000_t32" style="position:absolute;margin-left:417.6pt;margin-top:170.25pt;width:39.25pt;height:3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7552" behindDoc="0" locked="0" layoutInCell="1" allowOverlap="1" wp14:anchorId="76AA4ABA" wp14:editId="2B0F636F">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4C139" id="Straight Arrow Connector 185" o:spid="_x0000_s1026" type="#_x0000_t32" style="position:absolute;margin-left:409.95pt;margin-top:173.05pt;width:7.9pt;height:33.0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6528" behindDoc="0" locked="0" layoutInCell="1" allowOverlap="1" wp14:anchorId="159FD5E9" wp14:editId="24773B9E">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1653A105" w14:textId="77777777" w:rsidR="00151CDE" w:rsidRPr="001B5743" w:rsidRDefault="00151CDE" w:rsidP="00151CDE">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D5E9" id="Text Box 184" o:spid="_x0000_s1050" type="#_x0000_t202" style="position:absolute;margin-left:372.65pt;margin-top:206.15pt;width:1in;height:12.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taoKAIAAEsEAAAOAAAAZHJzL2Uyb0RvYy54bWysVFFv2yAQfp+0/4B4X2xna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vkmT8AG4vUeWRus5dpStEK37Yiq&#13;&#10;sdqbod8t1CekwUGvEG/5SmGxa+bDM3MoCewcZR6ecJEaMBmcLUr24H7+7TzG46TQS0mLEquo/3Fg&#13;&#10;TlCivxmcYdTjYLjB2A6GOTRLwI4LfECWJxMvuKAHUzpoXlH9i5gFXcxwzFXRMJjL0AsdXw8Xi0UK&#13;&#10;QtVZFtZmY3mEjgxH6l+6V+bseT4BB/sIg/hY+W5MfWy8aWBxCCBVmmEktmfxzDcqNqng/Lrik3i7&#13;&#10;T1HXf8D8FwA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Mba1qgoAgAASwQAAA4AAAAAAAAAAAAAAAAALgIA&#13;&#10;AGRycy9lMm9Eb2MueG1sUEsBAi0AFAAGAAgAAAAhAFCFeDXmAAAAEAEAAA8AAAAAAAAAAAAAAAAA&#13;&#10;ggQAAGRycy9kb3ducmV2LnhtbFBLBQYAAAAABAAEAPMAAACVBQAAAAA=&#13;&#10;" fillcolor="white [3201]" stroked="f" strokeweight=".5pt">
                <v:textbox inset="0,0,0,0">
                  <w:txbxContent>
                    <w:p w14:paraId="1653A105" w14:textId="77777777" w:rsidR="00151CDE" w:rsidRPr="001B5743" w:rsidRDefault="00151CDE" w:rsidP="00151CDE">
                      <w:pPr>
                        <w:rPr>
                          <w:sz w:val="16"/>
                          <w:szCs w:val="16"/>
                        </w:rPr>
                      </w:pPr>
                      <w:r w:rsidRPr="001B5743">
                        <w:rPr>
                          <w:sz w:val="16"/>
                          <w:szCs w:val="16"/>
                        </w:rPr>
                        <w:t>Question Parameters</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2432" behindDoc="0" locked="0" layoutInCell="1" allowOverlap="1" wp14:anchorId="7EF88939" wp14:editId="6BF88179">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6BB6E" id="Straight Arrow Connector 180" o:spid="_x0000_s1026" type="#_x0000_t32" style="position:absolute;margin-left:108.1pt;margin-top:191.05pt;width:24.95pt;height:22.35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" strokecolor="#00bfff [3204]" strokeweight=".5pt">
                <v:stroke endarrow="block"/>
                <v:shadow on="t" type="perspective" color="black" opacity="24903f" origin=",.5" offset=".55556mm,0" matrix="655f,,,655f"/>
              </v:shape>
            </w:pict>
          </mc:Fallback>
        </mc:AlternateContent>
      </w:r>
      <w:r w:rsidR="00DE0D16">
        <w:rPr>
          <w:b/>
          <w:bCs/>
          <w:noProof/>
          <w:color w:val="000000" w:themeColor="text1"/>
        </w:rPr>
        <mc:AlternateContent>
          <mc:Choice Requires="wps">
            <w:drawing>
              <wp:anchor distT="0" distB="0" distL="114300" distR="114300" simplePos="0" relativeHeight="251937792" behindDoc="0" locked="0" layoutInCell="1" allowOverlap="1" wp14:anchorId="453A735A" wp14:editId="1EAE863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35811" id="Rectangle 195" o:spid="_x0000_s1026" style="position:absolute;margin-left:15.3pt;margin-top:61.05pt;width:159.95pt;height:130.1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DE0D16" w:rsidRPr="00151CDE">
        <w:rPr>
          <w:b/>
          <w:bCs/>
          <w:noProof/>
          <w:color w:val="FF0000"/>
        </w:rPr>
        <mc:AlternateContent>
          <mc:Choice Requires="wps">
            <w:drawing>
              <wp:anchor distT="0" distB="0" distL="114300" distR="114300" simplePos="0" relativeHeight="251923456" behindDoc="0" locked="0" layoutInCell="1" allowOverlap="1" wp14:anchorId="0B84FB6D" wp14:editId="6238E8FD">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8B93254" w14:textId="77777777" w:rsidR="00151CDE" w:rsidRPr="001B5743" w:rsidRDefault="00151CDE" w:rsidP="00151CDE">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84FB6D" id="Text Box 181" o:spid="_x0000_s1051" type="#_x0000_t202" style="position:absolute;margin-left:125.95pt;margin-top:208.7pt;width:30.4pt;height:13.8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l2J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" fillcolor="white [3201]" stroked="f" strokeweight=".5pt">
                <v:textbox inset="0,0,0,0">
                  <w:txbxContent>
                    <w:p w14:paraId="18B93254" w14:textId="77777777" w:rsidR="00151CDE" w:rsidRPr="001B5743" w:rsidRDefault="00151CDE" w:rsidP="00151CDE">
                      <w:pPr>
                        <w:rPr>
                          <w:sz w:val="18"/>
                          <w:szCs w:val="18"/>
                        </w:rPr>
                      </w:pPr>
                      <w:r w:rsidRPr="001B5743">
                        <w:rPr>
                          <w:sz w:val="18"/>
                          <w:szCs w:val="18"/>
                        </w:rPr>
                        <w:t>Chart</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3696" behindDoc="0" locked="0" layoutInCell="1" allowOverlap="1" wp14:anchorId="3D68EA7F" wp14:editId="54CAA2F0">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68EA7F" id="Text Box 191" o:spid="_x0000_s1052" type="#_x0000_t202" style="position:absolute;margin-left:188.55pt;margin-top:165pt;width:50.15pt;height:15.3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BzVJSgmAgAASwQAAA4AAAAAAAAAAAAAAAAALgIAAGRy&#13;&#10;cy9lMm9Eb2MueG1sUEsBAi0AFAAGAAgAAAAhALZRSTblAAAAEAEAAA8AAAAAAAAAAAAAAAAAgAQA&#13;&#10;AGRycy9kb3ducmV2LnhtbFBLBQYAAAAABAAEAPMAAACSBQAAAAA=&#13;&#10;" fillcolor="white [3201]" stroked="f" strokeweight=".5pt">
                <v:textbox inset="0,0,0,0">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0624" behindDoc="0" locked="0" layoutInCell="1" allowOverlap="1" wp14:anchorId="654837D2" wp14:editId="6A3A4B78">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555EFEB7" w14:textId="493CC7C6" w:rsidR="00151CDE" w:rsidRPr="001B5743" w:rsidRDefault="00151CDE" w:rsidP="00151CDE">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837D2" id="Text Box 188" o:spid="_x0000_s1053" type="#_x0000_t202" style="position:absolute;margin-left:300.1pt;margin-top:20pt;width:44.25pt;height:14.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" fillcolor="white [3201]" stroked="f" strokeweight=".5pt">
                <v:textbox inset="0,0,0,0">
                  <w:txbxContent>
                    <w:p w14:paraId="555EFEB7" w14:textId="493CC7C6" w:rsidR="00151CDE" w:rsidRPr="001B5743" w:rsidRDefault="00151CDE" w:rsidP="00151CDE">
                      <w:pPr>
                        <w:rPr>
                          <w:sz w:val="18"/>
                          <w:szCs w:val="18"/>
                        </w:rPr>
                      </w:pPr>
                      <w:r>
                        <w:rPr>
                          <w:sz w:val="18"/>
                          <w:szCs w:val="18"/>
                        </w:rPr>
                        <w:t>Value=5</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9600" behindDoc="0" locked="0" layoutInCell="1" allowOverlap="1" wp14:anchorId="11AB0136" wp14:editId="35B38FB3">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00C39" id="Straight Arrow Connector 187" o:spid="_x0000_s1026" type="#_x0000_t32" style="position:absolute;margin-left:312.9pt;margin-top:34.8pt;width:8.55pt;height:40.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nPxKqOUAAAAP&#13;&#10;AQAADwAAAAAAAAAAAAAAAABbBAAAZHJzL2Rvd25yZXYueG1sUEsFBgAAAAAEAAQA8wAAAG0FAAAA&#13;&#10;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2672" behindDoc="0" locked="0" layoutInCell="1" allowOverlap="1" wp14:anchorId="25CDB93B" wp14:editId="59DB6CB5">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5AAAF" id="Straight Arrow Connector 190" o:spid="_x0000_s1026" type="#_x0000_t32" style="position:absolute;margin-left:163.55pt;margin-top:129.85pt;width:44.8pt;height:35.3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hm7gH+MAAAAQAQAADwAAAAAAAAAAAAAAAABmBAAAZHJzL2Rvd25yZXYueG1sUEsFBgAAAAAEAAQA&#13;&#10;8wAAAHYFA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25504" behindDoc="0" locked="0" layoutInCell="1" allowOverlap="1" wp14:anchorId="3B703CF3" wp14:editId="07561DB3">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8572907" id="Straight Arrow Connector 183" o:spid="_x0000_s1026" type="#_x0000_t32" style="position:absolute;margin-left:179.05pt;margin-top:12pt;width:53.3pt;height:18.1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" strokecolor="#00bfff [3204]" strokeweight=".5pt">
                <v:stroke endarrow="block"/>
                <v:shadow on="t" type="perspective" color="black" origin=",.5" offset=".55556mm,0" matrix="655f,,,655f"/>
              </v:shape>
            </w:pict>
          </mc:Fallback>
        </mc:AlternateContent>
      </w:r>
      <w:r w:rsidR="00151CDE">
        <w:rPr>
          <w:b/>
          <w:bCs/>
          <w:noProof/>
          <w:color w:val="000000" w:themeColor="text1"/>
        </w:rPr>
        <mc:AlternateContent>
          <mc:Choice Requires="wps">
            <w:drawing>
              <wp:anchor distT="0" distB="0" distL="114300" distR="114300" simplePos="0" relativeHeight="251836414" behindDoc="0" locked="0" layoutInCell="1" allowOverlap="1" wp14:anchorId="06772E36" wp14:editId="5834D7D5">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F329C" id="Rectangle 194" o:spid="_x0000_s1026" style="position:absolute;margin-left:232.95pt;margin-top:17.75pt;width:219.7pt;height:125.3pt;z-index:251836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151CDE" w:rsidRPr="00151CDE">
        <w:rPr>
          <w:b/>
          <w:bCs/>
          <w:noProof/>
          <w:color w:val="FF0000"/>
        </w:rPr>
        <mc:AlternateContent>
          <mc:Choice Requires="wps">
            <w:drawing>
              <wp:anchor distT="0" distB="0" distL="114300" distR="114300" simplePos="0" relativeHeight="251935744" behindDoc="0" locked="0" layoutInCell="1" allowOverlap="1" wp14:anchorId="5268AF98" wp14:editId="56ED091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93967EC" id="Straight Arrow Connector 193" o:spid="_x0000_s1026" type="#_x0000_t32" style="position:absolute;margin-left:31.3pt;margin-top:17.85pt;width:22.65pt;height:17.05pt;flip:x y;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4720" behindDoc="0" locked="0" layoutInCell="1" allowOverlap="1" wp14:anchorId="718B73CB" wp14:editId="3BBC7B83">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6CE3A68" w14:textId="5FFACB7F"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8B73CB" id="Text Box 192" o:spid="_x0000_s1055" type="#_x0000_t202" style="position:absolute;margin-left:57.95pt;margin-top:30pt;width:68.25pt;height:13.8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gizJwIAAEsEAAAOAAAAZHJzL2Uyb0RvYy54bWysVMFu2zAMvQ/YPwi6L3YyLE2N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" fillcolor="white [3201]" stroked="f" strokeweight=".5pt">
                <v:textbox inset="0,0,0,0">
                  <w:txbxContent>
                    <w:p w14:paraId="76CE3A68" w14:textId="5FFACB7F" w:rsidR="00151CDE" w:rsidRPr="001B5743" w:rsidRDefault="00151CDE" w:rsidP="00151CDE">
                      <w:pPr>
                        <w:rPr>
                          <w:sz w:val="18"/>
                          <w:szCs w:val="18"/>
                        </w:rPr>
                      </w:pPr>
                      <w:r>
                        <w:rPr>
                          <w:sz w:val="18"/>
                          <w:szCs w:val="18"/>
                        </w:rPr>
                        <w:t>Module Name</w:t>
                      </w:r>
                    </w:p>
                  </w:txbxContent>
                </v:textbox>
              </v:shape>
            </w:pict>
          </mc:Fallback>
        </mc:AlternateContent>
      </w:r>
      <w:r w:rsidR="00151CDE">
        <w:rPr>
          <w:b/>
          <w:bCs/>
          <w:noProof/>
          <w:color w:val="FF0000"/>
        </w:rPr>
        <w:drawing>
          <wp:inline distT="0" distB="0" distL="0" distR="0" wp14:anchorId="4F319245" wp14:editId="237D2891">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6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2C0FFBAD" w14:textId="77777777" w:rsidR="00200B75" w:rsidRDefault="00200B75" w:rsidP="00151CDE">
      <w:pPr>
        <w:rPr>
          <w:color w:val="000000" w:themeColor="text1"/>
        </w:rPr>
      </w:pPr>
    </w:p>
    <w:p w14:paraId="06A16337" w14:textId="116356A7" w:rsidR="00151CDE" w:rsidRDefault="00200B75" w:rsidP="00151CDE">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6525086A" w14:textId="58C0B548" w:rsidR="00200B75" w:rsidRDefault="00200B75" w:rsidP="00151CDE">
      <w:pPr>
        <w:rPr>
          <w:color w:val="000000" w:themeColor="text1"/>
        </w:rPr>
      </w:pPr>
    </w:p>
    <w:p w14:paraId="73F75EC6" w14:textId="77777777" w:rsidR="00200B75" w:rsidRDefault="00200B75" w:rsidP="00151CDE"/>
    <w:p w14:paraId="06DA2A92" w14:textId="068710EF" w:rsidR="00151CDE" w:rsidRPr="00E519F0" w:rsidRDefault="00151CDE" w:rsidP="00151CDE">
      <w:r w:rsidRPr="002B1D5F">
        <w:rPr>
          <w:b/>
          <w:bCs/>
        </w:rPr>
        <w:t>Description</w:t>
      </w:r>
      <w:r w:rsidRPr="00E519F0">
        <w:t>:</w:t>
      </w:r>
    </w:p>
    <w:p w14:paraId="7A9FDD7B" w14:textId="6E96FFD7" w:rsidR="00151CDE" w:rsidRDefault="00151CDE" w:rsidP="00151CDE">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w:t>
      </w:r>
      <w:r w:rsidR="00DE0D16">
        <w:t xml:space="preserve"> with label ‘Cell to Click’.</w:t>
      </w:r>
      <w:r>
        <w:t xml:space="preserve"> </w:t>
      </w:r>
    </w:p>
    <w:p w14:paraId="6200AB99" w14:textId="77777777" w:rsidR="00151CDE" w:rsidRDefault="00151CDE" w:rsidP="00151CDE"/>
    <w:p w14:paraId="4EC3E66C" w14:textId="77777777" w:rsidR="00151CDE" w:rsidRDefault="00151CDE" w:rsidP="00151CDE">
      <w:r>
        <w:t>In identification the following rules are needed to be used:</w:t>
      </w:r>
    </w:p>
    <w:p w14:paraId="4C6B8EE8" w14:textId="3A9972DC" w:rsidR="00151CDE" w:rsidRDefault="00151CDE" w:rsidP="00151CDE">
      <w:r>
        <w:t xml:space="preserve">CA = The thickness of the </w:t>
      </w:r>
      <w:r w:rsidR="00353502">
        <w:t xml:space="preserve">colorful edges of the </w:t>
      </w:r>
      <w:r>
        <w:t xml:space="preserve">three </w:t>
      </w:r>
      <w:r w:rsidR="00353502">
        <w:t>overlapping rectangles</w:t>
      </w:r>
      <w:r>
        <w:t xml:space="preserve"> </w:t>
      </w:r>
    </w:p>
    <w:p w14:paraId="555633AB" w14:textId="63594228" w:rsidR="00151CDE" w:rsidRDefault="00151CDE" w:rsidP="00151CDE">
      <w:r>
        <w:t xml:space="preserve">Value = Color of the common(center) portion of three </w:t>
      </w:r>
      <w:r w:rsidR="00353502">
        <w:t>rectangles</w:t>
      </w:r>
      <w:r>
        <w:t>.</w:t>
      </w:r>
    </w:p>
    <w:p w14:paraId="67091BB5" w14:textId="77777777" w:rsidR="00151CDE" w:rsidRDefault="00151CDE" w:rsidP="00151CDE"/>
    <w:p w14:paraId="6378E0DE" w14:textId="77777777" w:rsidR="00151CDE" w:rsidRPr="00CC587A" w:rsidRDefault="00151CDE" w:rsidP="00151CDE">
      <w:r>
        <w:t>Based on the above instruction participant need to answer the questions of this model in next section. Researcher will also explain the mechanism verbally before starting the module.</w:t>
      </w:r>
    </w:p>
    <w:p w14:paraId="2A05C25F" w14:textId="172ED6EE" w:rsidR="004906D1" w:rsidRDefault="004906D1" w:rsidP="00216B43">
      <w:pPr>
        <w:rPr>
          <w:b/>
          <w:bCs/>
          <w:color w:val="FF0000"/>
        </w:rPr>
      </w:pPr>
    </w:p>
    <w:p w14:paraId="7AF83483" w14:textId="672095EA" w:rsidR="004906D1" w:rsidRDefault="004906D1" w:rsidP="00216B43">
      <w:pPr>
        <w:rPr>
          <w:b/>
          <w:bCs/>
          <w:color w:val="FF0000"/>
        </w:rPr>
      </w:pPr>
    </w:p>
    <w:p w14:paraId="682424F2" w14:textId="4DAA4A2E" w:rsidR="004906D1" w:rsidRDefault="004906D1" w:rsidP="00216B43">
      <w:pPr>
        <w:rPr>
          <w:b/>
          <w:bCs/>
          <w:color w:val="FF0000"/>
        </w:rPr>
      </w:pPr>
    </w:p>
    <w:p w14:paraId="18ECA0A1" w14:textId="48DAF2C4" w:rsidR="004906D1" w:rsidRDefault="004906D1" w:rsidP="00216B43">
      <w:pPr>
        <w:rPr>
          <w:b/>
          <w:bCs/>
          <w:color w:val="FF0000"/>
        </w:rPr>
      </w:pPr>
    </w:p>
    <w:p w14:paraId="12A01E7A" w14:textId="23BDD68F" w:rsidR="004906D1" w:rsidRDefault="004906D1" w:rsidP="00216B43">
      <w:pPr>
        <w:rPr>
          <w:b/>
          <w:bCs/>
          <w:color w:val="FF0000"/>
        </w:rPr>
      </w:pPr>
    </w:p>
    <w:p w14:paraId="44DCF42E" w14:textId="6B906672" w:rsidR="004906D1" w:rsidRDefault="004906D1" w:rsidP="00216B43">
      <w:pPr>
        <w:rPr>
          <w:b/>
          <w:bCs/>
          <w:color w:val="FF0000"/>
        </w:rPr>
      </w:pPr>
    </w:p>
    <w:p w14:paraId="1DB7062C" w14:textId="1174890C" w:rsidR="004906D1" w:rsidRDefault="004906D1" w:rsidP="00216B43">
      <w:pPr>
        <w:rPr>
          <w:b/>
          <w:bCs/>
          <w:color w:val="FF0000"/>
        </w:rPr>
      </w:pPr>
    </w:p>
    <w:p w14:paraId="3EBA5AA4" w14:textId="0E3411C9" w:rsidR="004906D1" w:rsidRDefault="004906D1" w:rsidP="00216B43">
      <w:pPr>
        <w:rPr>
          <w:b/>
          <w:bCs/>
          <w:color w:val="FF0000"/>
        </w:rPr>
      </w:pPr>
    </w:p>
    <w:p w14:paraId="7E9AF514" w14:textId="19B8EECA" w:rsidR="004906D1" w:rsidRDefault="004906D1" w:rsidP="00216B43">
      <w:pPr>
        <w:rPr>
          <w:b/>
          <w:bCs/>
          <w:color w:val="FF0000"/>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05AAC720" w:rsidR="00FF4A72" w:rsidRDefault="00FF4A72" w:rsidP="00216B43">
      <w:pPr>
        <w:rPr>
          <w:b/>
          <w:bCs/>
        </w:rPr>
      </w:pPr>
    </w:p>
    <w:p w14:paraId="56CF7D33" w14:textId="7102E38B" w:rsidR="008A0BCA" w:rsidRDefault="008A0BCA" w:rsidP="00216B43">
      <w:pPr>
        <w:rPr>
          <w:b/>
          <w:bCs/>
        </w:rPr>
      </w:pPr>
    </w:p>
    <w:p w14:paraId="30641FA1" w14:textId="3F3EC27F" w:rsidR="00FF4A72" w:rsidRPr="00D654E6" w:rsidRDefault="00FD4860" w:rsidP="00FF4A72">
      <w:pPr>
        <w:rPr>
          <w:b/>
          <w:bCs/>
          <w:sz w:val="28"/>
          <w:szCs w:val="28"/>
        </w:rPr>
      </w:pPr>
      <w:r>
        <w:rPr>
          <w:b/>
          <w:bCs/>
          <w:sz w:val="28"/>
          <w:szCs w:val="28"/>
        </w:rPr>
        <w:lastRenderedPageBreak/>
        <w:t>6</w:t>
      </w:r>
      <w:r w:rsidR="0080306C">
        <w:rPr>
          <w:b/>
          <w:bCs/>
          <w:sz w:val="28"/>
          <w:szCs w:val="28"/>
        </w:rPr>
        <w:t>.</w:t>
      </w:r>
      <w:r w:rsidR="0080306C">
        <w:rPr>
          <w:b/>
          <w:bCs/>
          <w:sz w:val="28"/>
          <w:szCs w:val="28"/>
        </w:rPr>
        <w:tab/>
      </w:r>
      <w:r w:rsidR="00FF4A72" w:rsidRPr="00D654E6">
        <w:rPr>
          <w:b/>
          <w:bCs/>
          <w:sz w:val="28"/>
          <w:szCs w:val="28"/>
        </w:rPr>
        <w:t xml:space="preserve">Questionnaire </w:t>
      </w:r>
      <w:r w:rsidR="00746E2F">
        <w:rPr>
          <w:b/>
          <w:bCs/>
          <w:sz w:val="28"/>
          <w:szCs w:val="28"/>
        </w:rPr>
        <w:t xml:space="preserve">on </w:t>
      </w:r>
      <w:r w:rsidR="00FF4A72" w:rsidRPr="00D654E6">
        <w:rPr>
          <w:b/>
          <w:bCs/>
          <w:sz w:val="28"/>
          <w:szCs w:val="28"/>
        </w:rPr>
        <w:t>CA + Grid</w:t>
      </w:r>
    </w:p>
    <w:p w14:paraId="0C1E3E74" w14:textId="77777777" w:rsidR="00FF4A72" w:rsidRDefault="00FF4A72" w:rsidP="00FF4A72">
      <w:pPr>
        <w:rPr>
          <w:b/>
          <w:bCs/>
          <w:u w:val="single"/>
        </w:rPr>
      </w:pPr>
    </w:p>
    <w:p w14:paraId="7F4EAF3E" w14:textId="51655CD8" w:rsidR="00FF4A72" w:rsidRPr="00211CFE" w:rsidRDefault="003E6C33" w:rsidP="00FF4A72">
      <w:pPr>
        <w:rPr>
          <w:b/>
          <w:bCs/>
          <w:u w:val="single"/>
        </w:rPr>
      </w:pPr>
      <w:r w:rsidRPr="003403E6">
        <w:rPr>
          <w:b/>
          <w:bCs/>
          <w:noProof/>
        </w:rPr>
        <w:drawing>
          <wp:inline distT="0" distB="0" distL="0" distR="0" wp14:anchorId="38A7B83D" wp14:editId="267A537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6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6062C148" w14:textId="520293E7" w:rsidR="00FF4A72" w:rsidRDefault="00FF4A72" w:rsidP="00FF4A72">
      <w:r>
        <w:t xml:space="preserve">                          </w:t>
      </w:r>
    </w:p>
    <w:p w14:paraId="479DCAD0" w14:textId="7480EDC1" w:rsidR="00FF4A72" w:rsidRDefault="00FF4A72" w:rsidP="00FF4A72">
      <w:r>
        <w:t>Figure-</w:t>
      </w:r>
      <w:r w:rsidR="00200B75">
        <w:t>11</w:t>
      </w:r>
      <w:r>
        <w:t xml:space="preserve">: </w:t>
      </w:r>
      <w:r w:rsidR="00746E2F">
        <w:t xml:space="preserve">CA + </w:t>
      </w:r>
      <w:r>
        <w:t xml:space="preserve">Grid </w:t>
      </w:r>
      <w:r w:rsidR="00C81498">
        <w:t>C</w:t>
      </w:r>
      <w:r>
        <w:t>har</w:t>
      </w:r>
      <w:r w:rsidR="00746E2F">
        <w:t>t with Legend</w:t>
      </w:r>
    </w:p>
    <w:p w14:paraId="0B7A575F" w14:textId="77777777" w:rsidR="00FF4A72" w:rsidRDefault="00FF4A72" w:rsidP="00FF4A72"/>
    <w:p w14:paraId="6F7687C3" w14:textId="77777777" w:rsidR="00FF4A72" w:rsidRPr="003403E6" w:rsidRDefault="00FF4A72" w:rsidP="00FF4A72">
      <w:pPr>
        <w:rPr>
          <w:color w:val="000000" w:themeColor="text1"/>
        </w:rPr>
      </w:pPr>
    </w:p>
    <w:p w14:paraId="31434325" w14:textId="1E2CBC30" w:rsidR="00FF4A72" w:rsidRDefault="00FF4A72" w:rsidP="00FF4A72">
      <w:pPr>
        <w:rPr>
          <w:b/>
          <w:bCs/>
          <w:color w:val="000000" w:themeColor="text1"/>
        </w:rPr>
      </w:pPr>
      <w:r w:rsidRPr="003403E6">
        <w:rPr>
          <w:b/>
          <w:bCs/>
          <w:color w:val="000000" w:themeColor="text1"/>
        </w:rPr>
        <w:t>Questions:</w:t>
      </w:r>
    </w:p>
    <w:p w14:paraId="0CAB48A3" w14:textId="0D4FB890"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353C3D21" w14:textId="77777777" w:rsidR="00214D26" w:rsidRPr="003403E6" w:rsidRDefault="00214D26" w:rsidP="00FF4A72">
      <w:pPr>
        <w:rPr>
          <w:b/>
          <w:bCs/>
          <w:color w:val="000000" w:themeColor="text1"/>
        </w:rPr>
      </w:pPr>
    </w:p>
    <w:p w14:paraId="354295B6" w14:textId="216EFADE" w:rsidR="003E6C33" w:rsidRPr="003403E6" w:rsidRDefault="003E6C33" w:rsidP="00FF4A72">
      <w:pPr>
        <w:rPr>
          <w:b/>
          <w:bCs/>
          <w:color w:val="000000" w:themeColor="text1"/>
        </w:rPr>
      </w:pPr>
    </w:p>
    <w:p w14:paraId="3009B1D7" w14:textId="2F88DD70" w:rsidR="003E6C33" w:rsidRDefault="003E6C33" w:rsidP="00FF4A72">
      <w:pPr>
        <w:rPr>
          <w:b/>
          <w:bCs/>
          <w:color w:val="FF0000"/>
        </w:rPr>
      </w:pPr>
      <w:r>
        <w:rPr>
          <w:b/>
          <w:bCs/>
          <w:noProof/>
          <w:color w:val="FF0000"/>
        </w:rPr>
        <w:drawing>
          <wp:inline distT="0" distB="0" distL="0" distR="0" wp14:anchorId="54D58DDC" wp14:editId="3DDFCE9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A3DDD1" w14:textId="77777777" w:rsidR="00746E2F" w:rsidRDefault="00746E2F" w:rsidP="00FF4A72">
      <w:pPr>
        <w:rPr>
          <w:b/>
          <w:bCs/>
          <w:color w:val="FF0000"/>
        </w:rPr>
      </w:pPr>
    </w:p>
    <w:p w14:paraId="77073F88" w14:textId="2B2500E7" w:rsidR="003E6C33" w:rsidRDefault="003E6C33" w:rsidP="00FF4A72">
      <w:pPr>
        <w:rPr>
          <w:b/>
          <w:bCs/>
          <w:color w:val="FF0000"/>
        </w:rPr>
      </w:pPr>
      <w:r>
        <w:rPr>
          <w:b/>
          <w:bCs/>
          <w:noProof/>
          <w:color w:val="FF0000"/>
        </w:rPr>
        <w:drawing>
          <wp:inline distT="0" distB="0" distL="0" distR="0" wp14:anchorId="128051E0" wp14:editId="4E0688EC">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A055D1" w14:textId="77777777" w:rsidR="00746E2F" w:rsidRDefault="00746E2F" w:rsidP="00FF4A72">
      <w:pPr>
        <w:rPr>
          <w:b/>
          <w:bCs/>
          <w:color w:val="FF0000"/>
        </w:rPr>
      </w:pPr>
    </w:p>
    <w:p w14:paraId="2B547066" w14:textId="31C7F65C" w:rsidR="003E6C33" w:rsidRDefault="003E6C33" w:rsidP="00FF4A72">
      <w:pPr>
        <w:rPr>
          <w:b/>
          <w:bCs/>
          <w:color w:val="FF0000"/>
        </w:rPr>
      </w:pPr>
      <w:r>
        <w:rPr>
          <w:b/>
          <w:bCs/>
          <w:noProof/>
          <w:color w:val="FF0000"/>
        </w:rPr>
        <w:drawing>
          <wp:inline distT="0" distB="0" distL="0" distR="0" wp14:anchorId="1BA70C7E" wp14:editId="6BBF936F">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F42EAB5" w14:textId="77777777" w:rsidR="00746E2F" w:rsidRDefault="00746E2F" w:rsidP="00FF4A72">
      <w:pPr>
        <w:rPr>
          <w:b/>
          <w:bCs/>
          <w:color w:val="FF0000"/>
        </w:rPr>
      </w:pPr>
    </w:p>
    <w:p w14:paraId="6975F8B3" w14:textId="46CCE585" w:rsidR="003E6C33" w:rsidRDefault="003E6C33" w:rsidP="00FF4A72">
      <w:pPr>
        <w:rPr>
          <w:b/>
          <w:bCs/>
          <w:color w:val="FF0000"/>
        </w:rPr>
      </w:pPr>
      <w:r>
        <w:rPr>
          <w:b/>
          <w:bCs/>
          <w:noProof/>
          <w:color w:val="FF0000"/>
        </w:rPr>
        <w:drawing>
          <wp:inline distT="0" distB="0" distL="0" distR="0" wp14:anchorId="1B84E218" wp14:editId="2F87F10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8DED8B" w14:textId="77777777" w:rsidR="00746E2F" w:rsidRDefault="00746E2F" w:rsidP="00FF4A72">
      <w:pPr>
        <w:rPr>
          <w:b/>
          <w:bCs/>
          <w:color w:val="FF0000"/>
        </w:rPr>
      </w:pPr>
    </w:p>
    <w:p w14:paraId="759AD700" w14:textId="54D7ED76" w:rsidR="003E6C33" w:rsidRDefault="003E6C33" w:rsidP="00FF4A72">
      <w:pPr>
        <w:rPr>
          <w:b/>
          <w:bCs/>
          <w:color w:val="FF0000"/>
        </w:rPr>
      </w:pPr>
      <w:r>
        <w:rPr>
          <w:b/>
          <w:bCs/>
          <w:noProof/>
          <w:color w:val="FF0000"/>
        </w:rPr>
        <w:drawing>
          <wp:inline distT="0" distB="0" distL="0" distR="0" wp14:anchorId="71DB28C5" wp14:editId="0D365C02">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ABD9C9C" w14:textId="77777777" w:rsidR="00746E2F" w:rsidRDefault="00746E2F" w:rsidP="00FF4A72">
      <w:pPr>
        <w:rPr>
          <w:b/>
          <w:bCs/>
          <w:color w:val="FF0000"/>
        </w:rPr>
      </w:pPr>
    </w:p>
    <w:p w14:paraId="6C98E61E" w14:textId="4F200F1A" w:rsidR="003E6C33" w:rsidRDefault="003E6C33" w:rsidP="00FF4A72">
      <w:pPr>
        <w:rPr>
          <w:b/>
          <w:bCs/>
          <w:color w:val="FF0000"/>
        </w:rPr>
      </w:pPr>
      <w:r>
        <w:rPr>
          <w:b/>
          <w:bCs/>
          <w:noProof/>
          <w:color w:val="FF0000"/>
        </w:rPr>
        <w:lastRenderedPageBreak/>
        <w:drawing>
          <wp:inline distT="0" distB="0" distL="0" distR="0" wp14:anchorId="4F7CA6D1" wp14:editId="7974709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BF03B81" w14:textId="1C63D778" w:rsidR="003E6C33" w:rsidRDefault="003E6C33" w:rsidP="00FF4A72">
      <w:pPr>
        <w:rPr>
          <w:b/>
          <w:bCs/>
          <w:color w:val="FF0000"/>
        </w:rPr>
      </w:pPr>
      <w:r>
        <w:rPr>
          <w:b/>
          <w:bCs/>
          <w:noProof/>
          <w:color w:val="FF0000"/>
        </w:rPr>
        <w:drawing>
          <wp:inline distT="0" distB="0" distL="0" distR="0" wp14:anchorId="02482E3B" wp14:editId="031170F0">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4DD72F" w14:textId="77777777" w:rsidR="00746E2F" w:rsidRDefault="00746E2F" w:rsidP="00FF4A72">
      <w:pPr>
        <w:rPr>
          <w:b/>
          <w:bCs/>
          <w:color w:val="FF0000"/>
        </w:rPr>
      </w:pPr>
    </w:p>
    <w:p w14:paraId="0040026C" w14:textId="2897D946" w:rsidR="003E6C33" w:rsidRPr="00D654E6" w:rsidRDefault="003E6C33" w:rsidP="00FF4A72">
      <w:pPr>
        <w:rPr>
          <w:b/>
          <w:bCs/>
          <w:color w:val="FF0000"/>
        </w:rPr>
      </w:pPr>
      <w:r>
        <w:rPr>
          <w:b/>
          <w:bCs/>
          <w:noProof/>
          <w:color w:val="FF0000"/>
        </w:rPr>
        <w:drawing>
          <wp:inline distT="0" distB="0" distL="0" distR="0" wp14:anchorId="647716D6" wp14:editId="4F264D5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EFBAEBC" w14:textId="72AA2E02" w:rsidR="00746E2F" w:rsidRDefault="00746E2F" w:rsidP="00FF4A72">
      <w:pPr>
        <w:rPr>
          <w:color w:val="FF0000"/>
        </w:rPr>
      </w:pPr>
    </w:p>
    <w:p w14:paraId="05B3FA9E" w14:textId="64A2247C" w:rsidR="00746E2F" w:rsidRDefault="00746E2F" w:rsidP="00FF4A72">
      <w:pPr>
        <w:rPr>
          <w:color w:val="FF0000"/>
        </w:rPr>
      </w:pPr>
    </w:p>
    <w:p w14:paraId="3B5EA5E1" w14:textId="390E73BE" w:rsidR="00746E2F" w:rsidRDefault="00746E2F" w:rsidP="00FF4A72">
      <w:pPr>
        <w:rPr>
          <w:color w:val="FF0000"/>
        </w:rPr>
      </w:pPr>
    </w:p>
    <w:p w14:paraId="7A7B130A" w14:textId="5E9670B9" w:rsidR="00746E2F" w:rsidRDefault="00746E2F" w:rsidP="00FF4A72">
      <w:pPr>
        <w:rPr>
          <w:color w:val="FF0000"/>
        </w:rPr>
      </w:pPr>
    </w:p>
    <w:p w14:paraId="4C6F606B" w14:textId="67D2C255" w:rsidR="00746E2F" w:rsidRDefault="00746E2F" w:rsidP="00FF4A72">
      <w:pPr>
        <w:rPr>
          <w:color w:val="FF0000"/>
        </w:rPr>
      </w:pPr>
    </w:p>
    <w:p w14:paraId="1B763270" w14:textId="2079BA52" w:rsidR="00746E2F" w:rsidRDefault="00746E2F" w:rsidP="00FF4A72">
      <w:pPr>
        <w:rPr>
          <w:color w:val="FF0000"/>
        </w:rPr>
      </w:pPr>
    </w:p>
    <w:p w14:paraId="78EDA823" w14:textId="50584A70" w:rsidR="00746E2F" w:rsidRDefault="00746E2F" w:rsidP="00FF4A72">
      <w:pPr>
        <w:rPr>
          <w:color w:val="FF0000"/>
        </w:rPr>
      </w:pPr>
    </w:p>
    <w:p w14:paraId="662C911D" w14:textId="56C7EAFD" w:rsidR="00746E2F" w:rsidRDefault="00746E2F" w:rsidP="00FF4A72">
      <w:pPr>
        <w:rPr>
          <w:color w:val="FF0000"/>
        </w:rPr>
      </w:pPr>
    </w:p>
    <w:p w14:paraId="4E8EC380" w14:textId="55EEEC4D" w:rsidR="00746E2F" w:rsidRDefault="00746E2F" w:rsidP="00FF4A72">
      <w:pPr>
        <w:rPr>
          <w:color w:val="FF0000"/>
        </w:rPr>
      </w:pPr>
    </w:p>
    <w:p w14:paraId="49EC27E7" w14:textId="03C3B245" w:rsidR="00746E2F" w:rsidRDefault="00746E2F" w:rsidP="00FF4A72">
      <w:pPr>
        <w:rPr>
          <w:color w:val="FF0000"/>
        </w:rPr>
      </w:pPr>
    </w:p>
    <w:p w14:paraId="059AC362" w14:textId="1D463090" w:rsidR="00746E2F" w:rsidRDefault="00746E2F" w:rsidP="00FF4A72">
      <w:pPr>
        <w:rPr>
          <w:color w:val="FF0000"/>
        </w:rPr>
      </w:pPr>
    </w:p>
    <w:p w14:paraId="28C1D35D" w14:textId="2ED66277" w:rsidR="00746E2F" w:rsidRDefault="00746E2F" w:rsidP="00FF4A72">
      <w:pPr>
        <w:rPr>
          <w:color w:val="FF0000"/>
        </w:rPr>
      </w:pPr>
    </w:p>
    <w:p w14:paraId="718C343D" w14:textId="2ABCED2A" w:rsidR="00746E2F" w:rsidRDefault="00746E2F" w:rsidP="00FF4A72">
      <w:pPr>
        <w:rPr>
          <w:color w:val="FF0000"/>
        </w:rPr>
      </w:pPr>
    </w:p>
    <w:p w14:paraId="2CE33867" w14:textId="23F7A096" w:rsidR="00746E2F" w:rsidRDefault="00746E2F" w:rsidP="00FF4A72">
      <w:pPr>
        <w:rPr>
          <w:color w:val="FF0000"/>
        </w:rPr>
      </w:pPr>
    </w:p>
    <w:p w14:paraId="6DD853CF" w14:textId="1F142AAE" w:rsidR="00746E2F" w:rsidRDefault="00746E2F" w:rsidP="00FF4A72">
      <w:pPr>
        <w:rPr>
          <w:color w:val="FF0000"/>
        </w:rPr>
      </w:pPr>
    </w:p>
    <w:p w14:paraId="63B62010" w14:textId="5CF8F142" w:rsidR="00746E2F" w:rsidRDefault="00746E2F" w:rsidP="00FF4A72">
      <w:pPr>
        <w:rPr>
          <w:color w:val="FF0000"/>
        </w:rPr>
      </w:pPr>
    </w:p>
    <w:p w14:paraId="554C5CF2" w14:textId="6D96A64C" w:rsidR="00746E2F" w:rsidRDefault="00746E2F" w:rsidP="00FF4A72">
      <w:pPr>
        <w:rPr>
          <w:color w:val="FF0000"/>
        </w:rPr>
      </w:pPr>
    </w:p>
    <w:p w14:paraId="4776B183" w14:textId="2F84CAD4" w:rsidR="00746E2F" w:rsidRDefault="00746E2F" w:rsidP="00FF4A72">
      <w:pPr>
        <w:rPr>
          <w:color w:val="FF0000"/>
        </w:rPr>
      </w:pPr>
    </w:p>
    <w:p w14:paraId="1465F17F" w14:textId="25EE5DBF" w:rsidR="00746E2F" w:rsidRDefault="00746E2F" w:rsidP="00FF4A72">
      <w:pPr>
        <w:rPr>
          <w:color w:val="FF0000"/>
        </w:rPr>
      </w:pPr>
    </w:p>
    <w:p w14:paraId="448F1C3D" w14:textId="17DF18E4" w:rsidR="00746E2F" w:rsidRDefault="00746E2F" w:rsidP="00FF4A72">
      <w:pPr>
        <w:rPr>
          <w:color w:val="FF0000"/>
        </w:rPr>
      </w:pPr>
    </w:p>
    <w:p w14:paraId="64CAA091" w14:textId="579ADEA6" w:rsidR="00746E2F" w:rsidRDefault="00746E2F" w:rsidP="00FF4A72">
      <w:pPr>
        <w:rPr>
          <w:color w:val="FF0000"/>
        </w:rPr>
      </w:pPr>
    </w:p>
    <w:p w14:paraId="6B5C6F94" w14:textId="54316279" w:rsidR="00746E2F" w:rsidRDefault="00746E2F" w:rsidP="00FF4A72">
      <w:pPr>
        <w:rPr>
          <w:color w:val="FF0000"/>
        </w:rPr>
      </w:pPr>
    </w:p>
    <w:p w14:paraId="059B9068" w14:textId="3BFF8E18" w:rsidR="00746E2F" w:rsidRDefault="00746E2F" w:rsidP="00FF4A72">
      <w:pPr>
        <w:rPr>
          <w:color w:val="FF0000"/>
        </w:rPr>
      </w:pPr>
    </w:p>
    <w:p w14:paraId="55FAFDEB" w14:textId="18EBF9FD" w:rsidR="00746E2F" w:rsidRDefault="00746E2F" w:rsidP="00FF4A72">
      <w:pPr>
        <w:rPr>
          <w:color w:val="FF0000"/>
        </w:rPr>
      </w:pPr>
    </w:p>
    <w:p w14:paraId="2FE21BAE" w14:textId="104CA19A" w:rsidR="00746E2F" w:rsidRDefault="00746E2F" w:rsidP="00FF4A72">
      <w:pPr>
        <w:rPr>
          <w:color w:val="FF0000"/>
        </w:rPr>
      </w:pPr>
    </w:p>
    <w:p w14:paraId="66E05E0B" w14:textId="4884C8AD" w:rsidR="00746E2F" w:rsidRDefault="00746E2F" w:rsidP="00FF4A72">
      <w:pPr>
        <w:rPr>
          <w:color w:val="FF0000"/>
        </w:rPr>
      </w:pPr>
    </w:p>
    <w:p w14:paraId="29137847" w14:textId="6AFA170E" w:rsidR="00746E2F" w:rsidRDefault="00746E2F" w:rsidP="00FF4A72">
      <w:pPr>
        <w:rPr>
          <w:color w:val="FF0000"/>
        </w:rPr>
      </w:pPr>
    </w:p>
    <w:p w14:paraId="17535712" w14:textId="733FFF10" w:rsidR="00746E2F" w:rsidRDefault="00746E2F" w:rsidP="00FF4A72">
      <w:pPr>
        <w:rPr>
          <w:color w:val="FF0000"/>
        </w:rPr>
      </w:pPr>
    </w:p>
    <w:p w14:paraId="79290B7C" w14:textId="36AA8BDC" w:rsidR="00746E2F" w:rsidRDefault="00746E2F" w:rsidP="00FF4A72">
      <w:pPr>
        <w:rPr>
          <w:color w:val="FF0000"/>
        </w:rPr>
      </w:pPr>
    </w:p>
    <w:p w14:paraId="47C43B7B" w14:textId="4E2ABF3D" w:rsidR="00746E2F" w:rsidRDefault="00746E2F" w:rsidP="00FF4A72">
      <w:pPr>
        <w:rPr>
          <w:color w:val="FF0000"/>
        </w:rPr>
      </w:pPr>
    </w:p>
    <w:p w14:paraId="58F77408" w14:textId="282B2DD3" w:rsidR="00746E2F" w:rsidRDefault="00746E2F" w:rsidP="00FF4A72">
      <w:pPr>
        <w:rPr>
          <w:color w:val="FF0000"/>
        </w:rPr>
      </w:pPr>
    </w:p>
    <w:p w14:paraId="1B89C61B" w14:textId="0F81B41B" w:rsidR="00746E2F" w:rsidRDefault="00746E2F" w:rsidP="00FF4A72">
      <w:pPr>
        <w:rPr>
          <w:color w:val="FF0000"/>
        </w:rPr>
      </w:pPr>
    </w:p>
    <w:p w14:paraId="7DE72F6B" w14:textId="2913243E" w:rsidR="00746E2F" w:rsidRDefault="00746E2F" w:rsidP="00FF4A72">
      <w:pPr>
        <w:rPr>
          <w:color w:val="FF0000"/>
        </w:rPr>
      </w:pPr>
    </w:p>
    <w:p w14:paraId="34F5B3E8" w14:textId="0102C614" w:rsidR="004D13EF" w:rsidRDefault="004D13EF" w:rsidP="00FF4A72">
      <w:pPr>
        <w:rPr>
          <w:color w:val="FF0000"/>
        </w:rPr>
      </w:pPr>
    </w:p>
    <w:p w14:paraId="62759DAB" w14:textId="77777777" w:rsidR="004D13EF" w:rsidRDefault="004D13EF" w:rsidP="00FF4A72">
      <w:pPr>
        <w:rPr>
          <w:color w:val="FF0000"/>
        </w:rPr>
      </w:pPr>
    </w:p>
    <w:p w14:paraId="3D443677" w14:textId="7CEA5289" w:rsidR="00746E2F" w:rsidRDefault="00746E2F" w:rsidP="00FF4A72">
      <w:pPr>
        <w:rPr>
          <w:color w:val="FF0000"/>
        </w:rPr>
      </w:pPr>
    </w:p>
    <w:p w14:paraId="5500372E" w14:textId="495AFD30" w:rsidR="00353502" w:rsidRDefault="00FD4860" w:rsidP="00353502">
      <w:pPr>
        <w:rPr>
          <w:b/>
          <w:bCs/>
          <w:sz w:val="28"/>
          <w:szCs w:val="28"/>
        </w:rPr>
      </w:pPr>
      <w:r>
        <w:rPr>
          <w:b/>
          <w:bCs/>
          <w:sz w:val="28"/>
          <w:szCs w:val="28"/>
        </w:rPr>
        <w:lastRenderedPageBreak/>
        <w:t>7</w:t>
      </w:r>
      <w:r w:rsidR="00353502">
        <w:rPr>
          <w:b/>
          <w:bCs/>
          <w:sz w:val="28"/>
          <w:szCs w:val="28"/>
        </w:rPr>
        <w:t>.</w:t>
      </w:r>
      <w:r w:rsidR="00353502">
        <w:rPr>
          <w:b/>
          <w:bCs/>
          <w:sz w:val="28"/>
          <w:szCs w:val="28"/>
        </w:rPr>
        <w:tab/>
        <w:t>Example</w:t>
      </w:r>
      <w:r w:rsidR="00353502" w:rsidRPr="00D654E6">
        <w:rPr>
          <w:b/>
          <w:bCs/>
          <w:sz w:val="28"/>
          <w:szCs w:val="28"/>
        </w:rPr>
        <w:t xml:space="preserve"> </w:t>
      </w:r>
      <w:r w:rsidR="00353502">
        <w:rPr>
          <w:b/>
          <w:bCs/>
          <w:sz w:val="28"/>
          <w:szCs w:val="28"/>
        </w:rPr>
        <w:t xml:space="preserve">of </w:t>
      </w:r>
      <w:r w:rsidR="00353502" w:rsidRPr="00D654E6">
        <w:rPr>
          <w:b/>
          <w:bCs/>
          <w:sz w:val="28"/>
          <w:szCs w:val="28"/>
        </w:rPr>
        <w:t>VSUP + Grid</w:t>
      </w:r>
      <w:r w:rsidR="004D13EF">
        <w:rPr>
          <w:b/>
          <w:bCs/>
          <w:sz w:val="28"/>
          <w:szCs w:val="28"/>
        </w:rPr>
        <w:br/>
      </w:r>
    </w:p>
    <w:p w14:paraId="00B92649" w14:textId="272890CE" w:rsidR="00353502" w:rsidRDefault="004D13EF" w:rsidP="00353502">
      <w:pPr>
        <w:rPr>
          <w:b/>
          <w:bCs/>
          <w:sz w:val="28"/>
          <w:szCs w:val="28"/>
        </w:rPr>
      </w:pPr>
      <w:r w:rsidRPr="005B7109">
        <w:rPr>
          <w:b/>
          <w:bCs/>
          <w:noProof/>
          <w:sz w:val="28"/>
          <w:szCs w:val="28"/>
        </w:rPr>
        <mc:AlternateContent>
          <mc:Choice Requires="wps">
            <w:drawing>
              <wp:anchor distT="0" distB="0" distL="114300" distR="114300" simplePos="0" relativeHeight="251941888" behindDoc="0" locked="0" layoutInCell="1" allowOverlap="1" wp14:anchorId="0935501F" wp14:editId="7E1F2FE3">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4D8F6" id="Straight Arrow Connector 201" o:spid="_x0000_s1026" type="#_x0000_t32" style="position:absolute;margin-left:96.9pt;margin-top:185.35pt;width:16.75pt;height:19.3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" strokecolor="#00bfff [3204]" strokeweight=".5pt">
                <v:stroke endarrow="block"/>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942912" behindDoc="0" locked="0" layoutInCell="1" allowOverlap="1" wp14:anchorId="4A9A2A85" wp14:editId="39D1A94E">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75882B1" w14:textId="335DA805" w:rsidR="00353502" w:rsidRPr="001B5743" w:rsidRDefault="005B7109" w:rsidP="00353502">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9A2A85" id="Text Box 202" o:spid="_x0000_s1056" type="#_x0000_t202" style="position:absolute;margin-left:83.45pt;margin-top:204.7pt;width:30.4pt;height:13.8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sMlJgIAAEsEAAAOAAAAZHJzL2Uyb0RvYy54bWysVMGO2jAQvVfqP1i+lwRWUBo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DJtsMlJgIAAEsEAAAOAAAAAAAAAAAAAAAAAC4CAABk&#13;&#10;cnMvZTJvRG9jLnhtbFBLAQItABQABgAIAAAAIQBBDh845gAAABABAAAPAAAAAAAAAAAAAAAAAIAE&#13;&#10;AABkcnMvZG93bnJldi54bWxQSwUGAAAAAAQABADzAAAAkwUAAAAA&#13;&#10;" fillcolor="white [3201]" stroked="f" strokeweight=".5pt">
                <v:textbox inset="0,0,0,0">
                  <w:txbxContent>
                    <w:p w14:paraId="275882B1" w14:textId="335DA805" w:rsidR="00353502" w:rsidRPr="001B5743" w:rsidRDefault="005B7109" w:rsidP="00353502">
                      <w:pPr>
                        <w:rPr>
                          <w:sz w:val="18"/>
                          <w:szCs w:val="18"/>
                        </w:rPr>
                      </w:pPr>
                      <w:r>
                        <w:rPr>
                          <w:sz w:val="18"/>
                          <w:szCs w:val="18"/>
                        </w:rPr>
                        <w:t>Grid</w:t>
                      </w:r>
                    </w:p>
                  </w:txbxContent>
                </v:textbox>
              </v:shape>
            </w:pict>
          </mc:Fallback>
        </mc:AlternateContent>
      </w:r>
      <w:r w:rsidR="0058157B" w:rsidRPr="005B7109">
        <w:rPr>
          <w:b/>
          <w:bCs/>
          <w:noProof/>
          <w:sz w:val="28"/>
          <w:szCs w:val="28"/>
        </w:rPr>
        <mc:AlternateContent>
          <mc:Choice Requires="wps">
            <w:drawing>
              <wp:anchor distT="0" distB="0" distL="114300" distR="114300" simplePos="0" relativeHeight="251948032" behindDoc="0" locked="0" layoutInCell="1" allowOverlap="1" wp14:anchorId="1FB72030" wp14:editId="2DC0AF1C">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D344" id="Straight Arrow Connector 207" o:spid="_x0000_s1026" type="#_x0000_t32" style="position:absolute;margin-left:375.3pt;margin-top:160.2pt;width:79.4pt;height:36.3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3392" behindDoc="0" locked="0" layoutInCell="1" allowOverlap="1" wp14:anchorId="00E85D40" wp14:editId="668D771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B6FC" id="Rectangle 218" o:spid="_x0000_s1026" style="position:absolute;margin-left:49.95pt;margin-top:71.65pt;width:152.5pt;height:113.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43936" behindDoc="0" locked="0" layoutInCell="1" allowOverlap="1" wp14:anchorId="10815222" wp14:editId="3B98A01D">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6835D85" w14:textId="77777777" w:rsidR="00353502" w:rsidRPr="001B5743" w:rsidRDefault="00353502" w:rsidP="00353502">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815222" id="Text Box 203" o:spid="_x0000_s1057" type="#_x0000_t202" style="position:absolute;margin-left:196.4pt;margin-top:22.55pt;width:44.25pt;height:13.8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e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" fillcolor="white [3201]" stroked="f" strokeweight=".5pt">
                <v:textbox inset="0,0,0,0">
                  <w:txbxContent>
                    <w:p w14:paraId="06835D85" w14:textId="77777777" w:rsidR="00353502" w:rsidRPr="001B5743" w:rsidRDefault="00353502" w:rsidP="00353502">
                      <w:pPr>
                        <w:rPr>
                          <w:sz w:val="18"/>
                          <w:szCs w:val="18"/>
                        </w:rPr>
                      </w:pPr>
                      <w:r w:rsidRPr="001B5743">
                        <w:rPr>
                          <w:sz w:val="18"/>
                          <w:szCs w:val="18"/>
                        </w:rPr>
                        <w:t>Legend</w:t>
                      </w:r>
                    </w:p>
                  </w:txbxContent>
                </v:textbox>
              </v:shape>
            </w:pict>
          </mc:Fallback>
        </mc:AlternateContent>
      </w:r>
      <w:r w:rsidR="005B7109" w:rsidRPr="005B7109">
        <w:rPr>
          <w:b/>
          <w:bCs/>
          <w:noProof/>
          <w:sz w:val="28"/>
          <w:szCs w:val="28"/>
        </w:rPr>
        <mc:AlternateContent>
          <mc:Choice Requires="wps">
            <w:drawing>
              <wp:anchor distT="0" distB="0" distL="114300" distR="114300" simplePos="0" relativeHeight="251944960" behindDoc="0" locked="0" layoutInCell="1" allowOverlap="1" wp14:anchorId="33D860AB" wp14:editId="386990BD">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E3469CE" id="Straight Arrow Connector 204" o:spid="_x0000_s1026" type="#_x0000_t32" style="position:absolute;margin-left:205.65pt;margin-top:36.3pt;width:53.3pt;height:18.1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39840" behindDoc="0" locked="0" layoutInCell="1" allowOverlap="1" wp14:anchorId="0BA9EA8A" wp14:editId="7DFD7882">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411168" id="Rectangle 199" o:spid="_x0000_s1026" style="position:absolute;margin-left:259.05pt;margin-top:13.55pt;width:169.05pt;height:125.3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59296" behindDoc="0" locked="0" layoutInCell="1" allowOverlap="1" wp14:anchorId="399F976D" wp14:editId="2C4299FE">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3A689" id="Straight Arrow Connector 216" o:spid="_x0000_s1026" type="#_x0000_t32" style="position:absolute;margin-left:122.2pt;margin-top:60.45pt;width:3.6pt;height:31.0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1344" behindDoc="0" locked="0" layoutInCell="1" allowOverlap="1" wp14:anchorId="5E779A9C" wp14:editId="772E9F5E">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3DF38" id="Straight Arrow Connector 217" o:spid="_x0000_s1026" type="#_x0000_t32" style="position:absolute;margin-left:106.25pt;margin-top:59.4pt;width:19.45pt;height:32.1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C7ls&#13;&#10;xu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7248" behindDoc="0" locked="0" layoutInCell="1" allowOverlap="1" wp14:anchorId="1F7ECFCC" wp14:editId="02B5B6CE">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BC256" id="Straight Arrow Connector 215" o:spid="_x0000_s1026" type="#_x0000_t32" style="position:absolute;margin-left:126.25pt;margin-top:59.4pt;width:33.55pt;height:30.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&#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3152" behindDoc="0" locked="0" layoutInCell="1" allowOverlap="1" wp14:anchorId="12527DEB" wp14:editId="6C9D28E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27DEB" id="Text Box 212" o:spid="_x0000_s1058" type="#_x0000_t202" style="position:absolute;margin-left:109.45pt;margin-top:47.5pt;width:50.15pt;height:15.3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Gr0acgnAgAASwQAAA4AAAAAAAAAAAAAAAAALgIA&#13;&#10;AGRycy9lMm9Eb2MueG1sUEsBAi0AFAAGAAgAAAAhAM86+T7nAAAADwEAAA8AAAAAAAAAAAAAAAAA&#13;&#10;gQQAAGRycy9kb3ducmV2LnhtbFBLBQYAAAAABAAEAPMAAACVBQAAAAA=&#13;&#10;" fillcolor="white [3201]" stroked="f" strokeweight=".5pt">
                <v:textbox inset="0,0,0,0">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51104" behindDoc="0" locked="0" layoutInCell="1" allowOverlap="1" wp14:anchorId="58671F77" wp14:editId="74EA5A4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71F77" id="Text Box 210" o:spid="_x0000_s1059" type="#_x0000_t202" style="position:absolute;margin-left:413.2pt;margin-top:95.35pt;width:61.85pt;height:13.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2CN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jr5PP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Apj2CNKAIAAEsEAAAOAAAAAAAAAAAAAAAAAC4C&#13;&#10;AABkcnMvZTJvRG9jLnhtbFBLAQItABQABgAIAAAAIQCiE++g5wAAABABAAAPAAAAAAAAAAAAAAAA&#13;&#10;AIIEAABkcnMvZG93bnJldi54bWxQSwUGAAAAAAQABADzAAAAlgUAAAAA&#13;&#10;" fillcolor="white [3201]" stroked="f" strokeweight=".5pt">
                <v:textbox inset="0,0,0,0">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0864" behindDoc="0" locked="0" layoutInCell="1" allowOverlap="1" wp14:anchorId="1CBDD35C" wp14:editId="4B063462">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25CB" id="Straight Arrow Connector 200" o:spid="_x0000_s1026" type="#_x0000_t32" style="position:absolute;margin-left:335.15pt;margin-top:81.55pt;width:78pt;height:21.6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V7ipp+IAAAAQAQAADwAAAAAAAAAAAAAAAABzBAAAZHJzL2Rvd25yZXYueG1s&#13;&#10;UEsFBgAAAAAEAAQA8wAAAIIFA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9056" behindDoc="0" locked="0" layoutInCell="1" allowOverlap="1" wp14:anchorId="5EEED393" wp14:editId="4712D4E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514F0" id="Straight Arrow Connector 208" o:spid="_x0000_s1026" type="#_x0000_t32" style="position:absolute;margin-left:320.75pt;margin-top:14.6pt;width:10.8pt;height:67.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D3q4Zy5gAA&#13;&#10;AA8BAAAPAAAAAAAAAAAAAAAAAFwEAABkcnMvZG93bnJldi54bWxQSwUGAAAAAAQABADzAAAAbwUA&#13;&#10;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50080" behindDoc="0" locked="0" layoutInCell="1" allowOverlap="1" wp14:anchorId="6ECE2909" wp14:editId="34D5871B">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E2909" id="Text Box 209" o:spid="_x0000_s1060" type="#_x0000_t202" style="position:absolute;margin-left:296.35pt;margin-top:2.75pt;width:44.25pt;height:10.6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xp/PKAIAAEsEAAAOAAAAAAAAAAAAAAAAAC4CAABk&#13;&#10;cnMvZTJvRG9jLnhtbFBLAQItABQABgAIAAAAIQCZyqOn5AAAAA0BAAAPAAAAAAAAAAAAAAAAAIIE&#13;&#10;AABkcnMvZG93bnJldi54bWxQSwUGAAAAAAQABADzAAAAkwUAAAAA&#13;&#10;" fillcolor="white [3201]" stroked="f" strokeweight=".5pt">
                <v:textbox inset="0,0,0,0">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7008" behindDoc="0" locked="0" layoutInCell="1" allowOverlap="1" wp14:anchorId="7CF8DF9D" wp14:editId="4053669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6AD91" id="Straight Arrow Connector 206" o:spid="_x0000_s1026" type="#_x0000_t32" style="position:absolute;margin-left:375.3pt;margin-top:157.4pt;width:15.95pt;height:39.05pt;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5984" behindDoc="0" locked="0" layoutInCell="1" allowOverlap="1" wp14:anchorId="41218CD5" wp14:editId="6D7A06B9">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48AA8B93" w14:textId="77777777" w:rsidR="00353502" w:rsidRPr="001B5743" w:rsidRDefault="00353502" w:rsidP="00353502">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218CD5" id="Text Box 205" o:spid="_x0000_s1061" type="#_x0000_t202" style="position:absolute;margin-left:324.55pt;margin-top:196.4pt;width:113.05pt;height:13.8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xCP3bCcCAABMBAAADgAAAAAAAAAAAAAAAAAu&#13;&#10;AgAAZHJzL2Uyb0RvYy54bWxQSwECLQAUAAYACAAAACEAQWIXPekAAAAQAQAADwAAAAAAAAAAAAAA&#13;&#10;AACBBAAAZHJzL2Rvd25yZXYueG1sUEsFBgAAAAAEAAQA8wAAAJcFAAAAAA==&#13;&#10;" fillcolor="white [3201]" stroked="f" strokeweight=".5pt">
                <v:textbox inset="0,0,0,0">
                  <w:txbxContent>
                    <w:p w14:paraId="48AA8B93" w14:textId="77777777" w:rsidR="00353502" w:rsidRPr="001B5743" w:rsidRDefault="00353502" w:rsidP="00353502">
                      <w:pPr>
                        <w:rPr>
                          <w:sz w:val="16"/>
                          <w:szCs w:val="16"/>
                        </w:rPr>
                      </w:pPr>
                      <w:r w:rsidRPr="001B5743">
                        <w:rPr>
                          <w:sz w:val="16"/>
                          <w:szCs w:val="16"/>
                        </w:rPr>
                        <w:t>Question Parameters</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5200" behindDoc="0" locked="0" layoutInCell="1" allowOverlap="1" wp14:anchorId="45641CA9" wp14:editId="605A4FCC">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5E399" id="Straight Arrow Connector 214" o:spid="_x0000_s1026" type="#_x0000_t32" style="position:absolute;margin-left:35.95pt;margin-top:19.25pt;width:3.6pt;height:21.45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mc:AlternateContent>
          <mc:Choice Requires="wps">
            <w:drawing>
              <wp:anchor distT="0" distB="0" distL="114300" distR="114300" simplePos="0" relativeHeight="251954176" behindDoc="0" locked="0" layoutInCell="1" allowOverlap="1" wp14:anchorId="261369D9" wp14:editId="569E0D57">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3689ED1C" w14:textId="4E436F2E" w:rsidR="00353502" w:rsidRPr="001B5743" w:rsidRDefault="00353502" w:rsidP="00353502">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369D9" id="Text Box 213" o:spid="_x0000_s1062" type="#_x0000_t202" style="position:absolute;margin-left:15.45pt;margin-top:40.6pt;width:68.25pt;height:13.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Lla6CgCAABLBAAADgAAAAAAAAAAAAAAAAAuAgAA&#13;&#10;ZHJzL2Uyb0RvYy54bWxQSwECLQAUAAYACAAAACEAzi3RIuUAAAAOAQAADwAAAAAAAAAAAAAAAACC&#13;&#10;BAAAZHJzL2Rvd25yZXYueG1sUEsFBgAAAAAEAAQA8wAAAJQFAAAAAA==&#13;&#10;" fillcolor="white [3201]" stroked="f" strokeweight=".5pt">
                <v:textbox inset="0,0,0,0">
                  <w:txbxContent>
                    <w:p w14:paraId="3689ED1C" w14:textId="4E436F2E" w:rsidR="00353502" w:rsidRPr="001B5743" w:rsidRDefault="00353502" w:rsidP="00353502">
                      <w:pPr>
                        <w:rPr>
                          <w:sz w:val="18"/>
                          <w:szCs w:val="18"/>
                        </w:rPr>
                      </w:pPr>
                      <w:r>
                        <w:rPr>
                          <w:sz w:val="18"/>
                          <w:szCs w:val="18"/>
                        </w:rPr>
                        <w:t>Module Name</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2128" behindDoc="0" locked="0" layoutInCell="1" allowOverlap="1" wp14:anchorId="3222CA85" wp14:editId="57B7466D">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86E1F" id="Straight Arrow Connector 211" o:spid="_x0000_s1026" type="#_x0000_t32" style="position:absolute;margin-left:133.15pt;margin-top:131.3pt;width:44.8pt;height:35.3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w:drawing>
          <wp:inline distT="0" distB="0" distL="0" distR="0" wp14:anchorId="297F6B50" wp14:editId="023EF375">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7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2FA72750" w14:textId="77777777" w:rsidR="00200B75" w:rsidRDefault="00200B75" w:rsidP="00353502">
      <w:pPr>
        <w:rPr>
          <w:color w:val="000000" w:themeColor="text1"/>
        </w:rPr>
      </w:pPr>
    </w:p>
    <w:p w14:paraId="011B9E9D" w14:textId="4A1C02E0" w:rsidR="00200B75" w:rsidRDefault="00200B75" w:rsidP="00353502">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406F8B3E" w14:textId="77777777" w:rsidR="00200B75" w:rsidRPr="005B7109" w:rsidRDefault="00200B75" w:rsidP="00353502">
      <w:pPr>
        <w:rPr>
          <w:b/>
          <w:bCs/>
          <w:sz w:val="28"/>
          <w:szCs w:val="28"/>
        </w:rPr>
      </w:pPr>
    </w:p>
    <w:p w14:paraId="70A435FF" w14:textId="77777777" w:rsidR="005B7109" w:rsidRPr="00E519F0" w:rsidRDefault="005B7109" w:rsidP="005B7109">
      <w:r w:rsidRPr="00E519F0">
        <w:t>Description:</w:t>
      </w:r>
    </w:p>
    <w:p w14:paraId="66B85AD7" w14:textId="6714A323" w:rsidR="005B7109" w:rsidRDefault="005B7109" w:rsidP="005B7109">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4981D6D3" w14:textId="77777777" w:rsidR="005B7109" w:rsidRDefault="005B7109" w:rsidP="005B7109"/>
    <w:p w14:paraId="151B4C00" w14:textId="77777777" w:rsidR="005B7109" w:rsidRDefault="005B7109" w:rsidP="005B7109">
      <w:r>
        <w:t>In identification the following rules are needed to be used:</w:t>
      </w:r>
    </w:p>
    <w:p w14:paraId="533F4C54" w14:textId="7764DDBA" w:rsidR="005B7109" w:rsidRDefault="005B7109" w:rsidP="005B7109">
      <w:r>
        <w:t xml:space="preserve">Uncertainty = Represents the </w:t>
      </w:r>
      <w:r w:rsidR="0058157B">
        <w:t>vertical axis in the legend labeled by ‘Uncertainty’</w:t>
      </w:r>
      <w:r>
        <w:t xml:space="preserve"> </w:t>
      </w:r>
    </w:p>
    <w:p w14:paraId="3E60126D" w14:textId="2C3D1A64" w:rsidR="005B7109" w:rsidRDefault="005B7109" w:rsidP="005B7109">
      <w:r>
        <w:t xml:space="preserve">Value = </w:t>
      </w:r>
      <w:r w:rsidR="0058157B">
        <w:t>Represents the horizontal axis on the legend</w:t>
      </w:r>
      <w:r>
        <w:t>.</w:t>
      </w:r>
    </w:p>
    <w:p w14:paraId="3F2A4971" w14:textId="4FF34C2F" w:rsidR="0058157B" w:rsidRDefault="0058157B" w:rsidP="005B7109"/>
    <w:p w14:paraId="43BE75F9" w14:textId="6F49AE5B" w:rsidR="0058157B" w:rsidRDefault="0058157B" w:rsidP="005B7109">
      <w:r>
        <w:t>In this scenario, by using Uncertainty and Value, we get single cell from the legend as indicated above. Here we found three cells in grid with the target legend cell, so clicking on one of them will be considered as correct answer.</w:t>
      </w:r>
    </w:p>
    <w:p w14:paraId="06AFA642" w14:textId="77777777" w:rsidR="005B7109" w:rsidRDefault="005B7109" w:rsidP="005B7109"/>
    <w:p w14:paraId="1B89F078" w14:textId="77777777" w:rsidR="005B7109" w:rsidRPr="00CC587A" w:rsidRDefault="005B7109" w:rsidP="005B7109">
      <w:r>
        <w:t>Based on the above instruction participant need to answer the questions of this model in next section. Researcher will also explain the mechanism verbally before starting the module.</w:t>
      </w:r>
    </w:p>
    <w:p w14:paraId="16970675" w14:textId="77777777" w:rsidR="00353502" w:rsidRDefault="00353502" w:rsidP="00353502">
      <w:pPr>
        <w:rPr>
          <w:b/>
          <w:bCs/>
          <w:sz w:val="28"/>
          <w:szCs w:val="28"/>
        </w:rPr>
      </w:pPr>
    </w:p>
    <w:p w14:paraId="045CB2E8" w14:textId="72217FED" w:rsidR="005F401B" w:rsidRDefault="005F401B" w:rsidP="00216B43">
      <w:pPr>
        <w:rPr>
          <w:b/>
          <w:bCs/>
        </w:rPr>
      </w:pPr>
    </w:p>
    <w:p w14:paraId="0A35A834" w14:textId="1D27323F" w:rsidR="00764EA2" w:rsidRDefault="00764EA2" w:rsidP="00216B43">
      <w:pPr>
        <w:rPr>
          <w:b/>
          <w:bCs/>
        </w:rPr>
      </w:pPr>
    </w:p>
    <w:p w14:paraId="03BF4B38" w14:textId="33C93037" w:rsidR="00764EA2" w:rsidRDefault="00764EA2" w:rsidP="00216B43">
      <w:pPr>
        <w:rPr>
          <w:b/>
          <w:bCs/>
        </w:rPr>
      </w:pPr>
    </w:p>
    <w:p w14:paraId="484B83A0" w14:textId="40DB5000" w:rsidR="00764EA2" w:rsidRDefault="00764EA2" w:rsidP="00216B43">
      <w:pPr>
        <w:rPr>
          <w:b/>
          <w:bCs/>
        </w:rPr>
      </w:pPr>
    </w:p>
    <w:p w14:paraId="3898F2FB" w14:textId="6E7931D2" w:rsidR="00764EA2" w:rsidRDefault="00764EA2" w:rsidP="00216B43">
      <w:pPr>
        <w:rPr>
          <w:b/>
          <w:bCs/>
        </w:rPr>
      </w:pPr>
    </w:p>
    <w:p w14:paraId="3A793109" w14:textId="2C33CBD1" w:rsidR="00764EA2" w:rsidRDefault="00764EA2" w:rsidP="00216B43">
      <w:pPr>
        <w:rPr>
          <w:b/>
          <w:bCs/>
        </w:rPr>
      </w:pPr>
    </w:p>
    <w:p w14:paraId="5A1EDEC6" w14:textId="4D788674" w:rsidR="00764EA2" w:rsidRDefault="00764EA2" w:rsidP="00216B43">
      <w:pPr>
        <w:rPr>
          <w:b/>
          <w:bCs/>
        </w:rPr>
      </w:pPr>
    </w:p>
    <w:p w14:paraId="23CAF66B" w14:textId="3C5C3E63" w:rsidR="00764EA2" w:rsidRDefault="00764EA2" w:rsidP="00216B43">
      <w:pPr>
        <w:rPr>
          <w:b/>
          <w:bCs/>
        </w:rPr>
      </w:pPr>
    </w:p>
    <w:p w14:paraId="39D23BCD" w14:textId="3763C7B7" w:rsidR="00764EA2" w:rsidRDefault="00764EA2" w:rsidP="00216B43">
      <w:pPr>
        <w:rPr>
          <w:b/>
          <w:bCs/>
        </w:rPr>
      </w:pPr>
    </w:p>
    <w:p w14:paraId="21D1D218" w14:textId="77777777" w:rsidR="00764EA2" w:rsidRDefault="00764EA2" w:rsidP="00216B43">
      <w:pPr>
        <w:rPr>
          <w:b/>
          <w:bCs/>
        </w:rPr>
      </w:pPr>
    </w:p>
    <w:p w14:paraId="0B0F42F6" w14:textId="112DF37C" w:rsidR="00D654E6" w:rsidRPr="00D654E6" w:rsidRDefault="00FD4860" w:rsidP="00FF4A72">
      <w:pPr>
        <w:rPr>
          <w:b/>
          <w:bCs/>
          <w:sz w:val="28"/>
          <w:szCs w:val="28"/>
        </w:rPr>
      </w:pPr>
      <w:r>
        <w:rPr>
          <w:b/>
          <w:bCs/>
          <w:sz w:val="28"/>
          <w:szCs w:val="28"/>
        </w:rPr>
        <w:lastRenderedPageBreak/>
        <w:t>8</w:t>
      </w:r>
      <w:r w:rsidR="0080306C">
        <w:rPr>
          <w:b/>
          <w:bCs/>
          <w:sz w:val="28"/>
          <w:szCs w:val="28"/>
        </w:rPr>
        <w:t>.</w:t>
      </w:r>
      <w:r w:rsidR="0080306C">
        <w:rPr>
          <w:b/>
          <w:bCs/>
          <w:sz w:val="28"/>
          <w:szCs w:val="28"/>
        </w:rPr>
        <w:tab/>
      </w:r>
      <w:r w:rsidR="00FF4A72" w:rsidRPr="00D654E6">
        <w:rPr>
          <w:b/>
          <w:bCs/>
          <w:sz w:val="28"/>
          <w:szCs w:val="28"/>
        </w:rPr>
        <w:t xml:space="preserve">Questionnaire </w:t>
      </w:r>
      <w:r w:rsidR="00E2502A">
        <w:rPr>
          <w:b/>
          <w:bCs/>
          <w:sz w:val="28"/>
          <w:szCs w:val="28"/>
        </w:rPr>
        <w:t xml:space="preserve">on </w:t>
      </w:r>
      <w:r w:rsidR="00FF4A72" w:rsidRPr="00D654E6">
        <w:rPr>
          <w:b/>
          <w:bCs/>
          <w:sz w:val="28"/>
          <w:szCs w:val="28"/>
        </w:rPr>
        <w:t>VSUP + Grid</w:t>
      </w:r>
    </w:p>
    <w:p w14:paraId="423F2653" w14:textId="67298BC5" w:rsidR="00FF4A72" w:rsidRPr="00C17996" w:rsidRDefault="00FF4A72" w:rsidP="00FF4A72">
      <w:r>
        <w:t xml:space="preserve">         </w:t>
      </w:r>
      <w:r>
        <w:tab/>
      </w:r>
      <w:r w:rsidR="005F401B">
        <w:t xml:space="preserve">    </w:t>
      </w:r>
      <w:r>
        <w:t xml:space="preserve"> </w:t>
      </w:r>
      <w:r w:rsidR="003E6C33">
        <w:rPr>
          <w:noProof/>
        </w:rPr>
        <w:drawing>
          <wp:inline distT="0" distB="0" distL="0" distR="0" wp14:anchorId="5BD42FBB" wp14:editId="0B715475">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7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0BAE2375" w14:textId="53DEF45D" w:rsidR="00FF4A72" w:rsidRDefault="00877FEC" w:rsidP="00FF4A72">
      <w:r>
        <w:br/>
      </w:r>
      <w:r w:rsidR="00FF4A72">
        <w:t>Figure-</w:t>
      </w:r>
      <w:r w:rsidR="00200B75">
        <w:t>13</w:t>
      </w:r>
      <w:r w:rsidR="00FF4A72">
        <w:t xml:space="preserve">: Grid </w:t>
      </w:r>
      <w:r w:rsidR="00C81498">
        <w:t>C</w:t>
      </w:r>
      <w:r w:rsidR="00FF4A72">
        <w:t>hart</w:t>
      </w:r>
      <w:r w:rsidR="00FF4A72">
        <w:tab/>
      </w:r>
      <w:r w:rsidR="00200B75">
        <w:t xml:space="preserve">with </w:t>
      </w:r>
      <w:r w:rsidR="00FF4A72">
        <w:t>VSUP Legend</w:t>
      </w:r>
    </w:p>
    <w:p w14:paraId="32930929" w14:textId="44ABDE55" w:rsidR="00FF4A72" w:rsidRDefault="00FF4A72" w:rsidP="00FF4A72"/>
    <w:p w14:paraId="5634562F" w14:textId="77777777" w:rsidR="00066279" w:rsidRPr="00214D26" w:rsidRDefault="00066279" w:rsidP="00877FEC">
      <w:pPr>
        <w:rPr>
          <w:b/>
          <w:bCs/>
          <w:color w:val="000000" w:themeColor="text1"/>
        </w:rPr>
      </w:pPr>
    </w:p>
    <w:p w14:paraId="7C187212" w14:textId="618EE7AE" w:rsidR="00877FEC" w:rsidRDefault="00877FEC" w:rsidP="00877FEC">
      <w:pPr>
        <w:rPr>
          <w:b/>
          <w:bCs/>
          <w:color w:val="000000" w:themeColor="text1"/>
        </w:rPr>
      </w:pPr>
      <w:r w:rsidRPr="00214D26">
        <w:rPr>
          <w:b/>
          <w:bCs/>
          <w:color w:val="000000" w:themeColor="text1"/>
        </w:rPr>
        <w:t>Questions:</w:t>
      </w:r>
    </w:p>
    <w:p w14:paraId="6C9AFD4E" w14:textId="2513C8FC"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425AE649" w14:textId="77777777" w:rsidR="00214D26" w:rsidRPr="00214D26" w:rsidRDefault="00214D26" w:rsidP="00877FEC">
      <w:pPr>
        <w:rPr>
          <w:b/>
          <w:bCs/>
          <w:color w:val="000000" w:themeColor="text1"/>
        </w:rPr>
      </w:pPr>
    </w:p>
    <w:p w14:paraId="1922B946" w14:textId="77777777" w:rsidR="00D15A84" w:rsidRPr="00214D26" w:rsidRDefault="00D15A84" w:rsidP="00877FEC">
      <w:pPr>
        <w:rPr>
          <w:b/>
          <w:bCs/>
          <w:color w:val="000000" w:themeColor="text1"/>
        </w:rPr>
      </w:pPr>
    </w:p>
    <w:p w14:paraId="107D2AE3" w14:textId="21B82DB3" w:rsidR="00877FEC" w:rsidRDefault="003E6C33" w:rsidP="00FF4A72">
      <w:r>
        <w:rPr>
          <w:noProof/>
        </w:rPr>
        <w:drawing>
          <wp:inline distT="0" distB="0" distL="0" distR="0" wp14:anchorId="12FD55FC" wp14:editId="15C1B4D1">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BE032C" w14:textId="0371894F" w:rsidR="003E6C33" w:rsidRDefault="003E6C33" w:rsidP="00FF4A72"/>
    <w:p w14:paraId="35AD4D01" w14:textId="77777777" w:rsidR="003A66EC" w:rsidRDefault="003A66EC" w:rsidP="00FF4A72"/>
    <w:p w14:paraId="59647F21" w14:textId="6BB76B5F" w:rsidR="003E6C33" w:rsidRDefault="003E6C33" w:rsidP="00FF4A72">
      <w:r>
        <w:rPr>
          <w:noProof/>
        </w:rPr>
        <w:drawing>
          <wp:inline distT="0" distB="0" distL="0" distR="0" wp14:anchorId="1A6669DF" wp14:editId="43428520">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69F0588" w14:textId="77777777" w:rsidR="003A66EC" w:rsidRDefault="003A66EC" w:rsidP="00FF4A72"/>
    <w:p w14:paraId="30D2A138" w14:textId="77777777" w:rsidR="003E6C33" w:rsidRDefault="003E6C33" w:rsidP="00FF4A72"/>
    <w:p w14:paraId="79034048" w14:textId="72DA95BD" w:rsidR="003E6C33" w:rsidRDefault="003E6C33" w:rsidP="00FF4A72">
      <w:r>
        <w:rPr>
          <w:noProof/>
        </w:rPr>
        <w:drawing>
          <wp:inline distT="0" distB="0" distL="0" distR="0" wp14:anchorId="0831FF54" wp14:editId="69F9F63D">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6AF75BC" w14:textId="48EC5E60" w:rsidR="003E6C33" w:rsidRDefault="003E6C33" w:rsidP="00FF4A72"/>
    <w:p w14:paraId="2EED6DE1" w14:textId="77777777" w:rsidR="003A66EC" w:rsidRDefault="003A66EC" w:rsidP="00FF4A72"/>
    <w:p w14:paraId="758254F6" w14:textId="2E31DD12" w:rsidR="003E6C33" w:rsidRDefault="003E6C33" w:rsidP="00FF4A72">
      <w:r>
        <w:rPr>
          <w:noProof/>
        </w:rPr>
        <w:drawing>
          <wp:inline distT="0" distB="0" distL="0" distR="0" wp14:anchorId="7EEC165F" wp14:editId="3568654B">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FAC81E" w14:textId="77777777" w:rsidR="003A66EC" w:rsidRDefault="003A66EC" w:rsidP="00FF4A72"/>
    <w:p w14:paraId="0A7E6C0A" w14:textId="77777777" w:rsidR="003E6C33" w:rsidRDefault="003E6C33" w:rsidP="00FF4A72"/>
    <w:p w14:paraId="4DD33293" w14:textId="16FAB7EE" w:rsidR="00FF4A72" w:rsidRDefault="003E6C33" w:rsidP="00FF4A72">
      <w:r>
        <w:rPr>
          <w:noProof/>
        </w:rPr>
        <w:drawing>
          <wp:inline distT="0" distB="0" distL="0" distR="0" wp14:anchorId="53E5AB6C" wp14:editId="0102ADA4">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B6EE65A" w14:textId="5887C9B5" w:rsidR="003E6C33" w:rsidRDefault="003E6C33" w:rsidP="00FF4A72"/>
    <w:p w14:paraId="6C521BBD" w14:textId="4DD46E66" w:rsidR="003E6C33" w:rsidRDefault="003E6C33" w:rsidP="00FF4A72"/>
    <w:p w14:paraId="699C1E83" w14:textId="64B768C3" w:rsidR="003E6C33" w:rsidRDefault="003E6C33" w:rsidP="00FF4A72">
      <w:r>
        <w:rPr>
          <w:noProof/>
        </w:rPr>
        <w:drawing>
          <wp:inline distT="0" distB="0" distL="0" distR="0" wp14:anchorId="35FA6C08" wp14:editId="5ECC1351">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B3AE624" w14:textId="5CE5B807" w:rsidR="003E6C33" w:rsidRDefault="003E6C33" w:rsidP="00FF4A72"/>
    <w:p w14:paraId="73D1D874" w14:textId="77777777" w:rsidR="003E6C33" w:rsidRDefault="003E6C33" w:rsidP="00FF4A72"/>
    <w:p w14:paraId="5978AE3E" w14:textId="4CB983CE" w:rsidR="003E6C33" w:rsidRDefault="003E6C33" w:rsidP="00FF4A72">
      <w:r>
        <w:rPr>
          <w:noProof/>
        </w:rPr>
        <w:drawing>
          <wp:inline distT="0" distB="0" distL="0" distR="0" wp14:anchorId="5E8F54F6" wp14:editId="560DE0BE">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402432A" w14:textId="77777777" w:rsidR="003A66EC" w:rsidRDefault="003A66EC" w:rsidP="00FF4A72"/>
    <w:p w14:paraId="0A9A7D41" w14:textId="77777777" w:rsidR="003E6C33" w:rsidRDefault="003E6C33" w:rsidP="00FF4A72"/>
    <w:p w14:paraId="422486E8" w14:textId="1145BC88" w:rsidR="003E6C33" w:rsidRDefault="003E6C33" w:rsidP="00FF4A72">
      <w:r>
        <w:rPr>
          <w:noProof/>
        </w:rPr>
        <w:drawing>
          <wp:inline distT="0" distB="0" distL="0" distR="0" wp14:anchorId="3B5E727E" wp14:editId="6D73C7EA">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14492BAD" w:rsidR="00066279" w:rsidRDefault="00066279" w:rsidP="00E07623">
      <w:pPr>
        <w:rPr>
          <w:b/>
          <w:bCs/>
          <w:color w:val="C00000"/>
          <w:sz w:val="28"/>
          <w:szCs w:val="28"/>
        </w:rPr>
      </w:pPr>
    </w:p>
    <w:p w14:paraId="561D429F" w14:textId="04B01EBB" w:rsidR="003403E6" w:rsidRDefault="003403E6" w:rsidP="00E07623">
      <w:pPr>
        <w:rPr>
          <w:b/>
          <w:bCs/>
          <w:color w:val="C00000"/>
          <w:sz w:val="28"/>
          <w:szCs w:val="28"/>
        </w:rPr>
      </w:pPr>
    </w:p>
    <w:p w14:paraId="7397AD1E" w14:textId="1CD95927" w:rsidR="003403E6" w:rsidRDefault="003403E6" w:rsidP="00E07623">
      <w:pPr>
        <w:rPr>
          <w:b/>
          <w:bCs/>
          <w:color w:val="C00000"/>
          <w:sz w:val="28"/>
          <w:szCs w:val="28"/>
        </w:rPr>
      </w:pPr>
    </w:p>
    <w:p w14:paraId="593DED61" w14:textId="37C895A1" w:rsidR="003403E6" w:rsidRDefault="003403E6" w:rsidP="00E07623">
      <w:pPr>
        <w:rPr>
          <w:b/>
          <w:bCs/>
          <w:color w:val="C00000"/>
          <w:sz w:val="28"/>
          <w:szCs w:val="28"/>
        </w:rPr>
      </w:pPr>
    </w:p>
    <w:p w14:paraId="252110D7" w14:textId="008FC94C" w:rsidR="003403E6" w:rsidRDefault="003403E6" w:rsidP="00E07623">
      <w:pPr>
        <w:rPr>
          <w:b/>
          <w:bCs/>
          <w:color w:val="C00000"/>
          <w:sz w:val="28"/>
          <w:szCs w:val="28"/>
        </w:rPr>
      </w:pPr>
    </w:p>
    <w:p w14:paraId="272A1D23" w14:textId="15AC87DC" w:rsidR="003403E6" w:rsidRDefault="003403E6" w:rsidP="00E07623">
      <w:pPr>
        <w:rPr>
          <w:b/>
          <w:bCs/>
          <w:color w:val="C00000"/>
          <w:sz w:val="28"/>
          <w:szCs w:val="28"/>
        </w:rPr>
      </w:pPr>
    </w:p>
    <w:p w14:paraId="16E4AE1F" w14:textId="5DF89704" w:rsidR="003403E6" w:rsidRDefault="003403E6" w:rsidP="00E07623">
      <w:pPr>
        <w:rPr>
          <w:b/>
          <w:bCs/>
          <w:color w:val="C00000"/>
          <w:sz w:val="28"/>
          <w:szCs w:val="28"/>
        </w:rPr>
      </w:pPr>
    </w:p>
    <w:p w14:paraId="24C65C0B" w14:textId="68C5DD39" w:rsidR="003403E6" w:rsidRDefault="003403E6" w:rsidP="00E07623">
      <w:pPr>
        <w:rPr>
          <w:b/>
          <w:bCs/>
          <w:color w:val="C00000"/>
          <w:sz w:val="28"/>
          <w:szCs w:val="28"/>
        </w:rPr>
      </w:pPr>
    </w:p>
    <w:p w14:paraId="09C4BBA3" w14:textId="5B5F0D37" w:rsidR="003403E6" w:rsidRDefault="003403E6" w:rsidP="00E07623">
      <w:pPr>
        <w:rPr>
          <w:b/>
          <w:bCs/>
          <w:color w:val="C00000"/>
          <w:sz w:val="28"/>
          <w:szCs w:val="28"/>
        </w:rPr>
      </w:pPr>
    </w:p>
    <w:p w14:paraId="688AEF3D" w14:textId="3508E575" w:rsidR="003403E6" w:rsidRDefault="003403E6" w:rsidP="00E07623">
      <w:pPr>
        <w:rPr>
          <w:b/>
          <w:bCs/>
          <w:color w:val="C00000"/>
          <w:sz w:val="28"/>
          <w:szCs w:val="28"/>
        </w:rPr>
      </w:pPr>
    </w:p>
    <w:p w14:paraId="31577B5E" w14:textId="04249207" w:rsidR="003403E6" w:rsidRDefault="003403E6" w:rsidP="00E07623">
      <w:pPr>
        <w:rPr>
          <w:b/>
          <w:bCs/>
          <w:color w:val="C00000"/>
          <w:sz w:val="28"/>
          <w:szCs w:val="28"/>
        </w:rPr>
      </w:pPr>
    </w:p>
    <w:p w14:paraId="0A02D7F6" w14:textId="2A239B6F" w:rsidR="003403E6" w:rsidRDefault="003403E6" w:rsidP="00E07623">
      <w:pPr>
        <w:rPr>
          <w:b/>
          <w:bCs/>
          <w:color w:val="C00000"/>
          <w:sz w:val="28"/>
          <w:szCs w:val="28"/>
        </w:rPr>
      </w:pPr>
    </w:p>
    <w:p w14:paraId="330ECB77" w14:textId="59A05B69" w:rsidR="003403E6" w:rsidRDefault="003403E6" w:rsidP="00E07623">
      <w:pPr>
        <w:rPr>
          <w:b/>
          <w:bCs/>
          <w:color w:val="C00000"/>
          <w:sz w:val="28"/>
          <w:szCs w:val="28"/>
        </w:rPr>
      </w:pPr>
    </w:p>
    <w:p w14:paraId="77DFBA69" w14:textId="5CFF443B" w:rsidR="003403E6" w:rsidRDefault="003403E6" w:rsidP="00E07623">
      <w:pPr>
        <w:rPr>
          <w:b/>
          <w:bCs/>
          <w:color w:val="C00000"/>
          <w:sz w:val="28"/>
          <w:szCs w:val="28"/>
        </w:rPr>
      </w:pPr>
    </w:p>
    <w:p w14:paraId="47E96F76" w14:textId="6165EE83" w:rsidR="003403E6" w:rsidRDefault="003403E6" w:rsidP="00E07623">
      <w:pPr>
        <w:rPr>
          <w:b/>
          <w:bCs/>
          <w:color w:val="C00000"/>
          <w:sz w:val="28"/>
          <w:szCs w:val="28"/>
        </w:rPr>
      </w:pPr>
    </w:p>
    <w:p w14:paraId="1E7BFFF8" w14:textId="1617818C" w:rsidR="003403E6" w:rsidRDefault="003403E6" w:rsidP="00E07623">
      <w:pPr>
        <w:rPr>
          <w:b/>
          <w:bCs/>
          <w:color w:val="C00000"/>
          <w:sz w:val="28"/>
          <w:szCs w:val="28"/>
        </w:rPr>
      </w:pPr>
    </w:p>
    <w:p w14:paraId="1ED19108" w14:textId="68B5AA15" w:rsidR="003403E6" w:rsidRDefault="003403E6" w:rsidP="00E07623">
      <w:pPr>
        <w:rPr>
          <w:b/>
          <w:bCs/>
          <w:color w:val="C00000"/>
          <w:sz w:val="28"/>
          <w:szCs w:val="28"/>
        </w:rPr>
      </w:pPr>
    </w:p>
    <w:p w14:paraId="1C4AE117" w14:textId="7FA9F3B0" w:rsidR="003403E6" w:rsidRDefault="003403E6" w:rsidP="00E07623">
      <w:pPr>
        <w:rPr>
          <w:b/>
          <w:bCs/>
          <w:color w:val="C00000"/>
          <w:sz w:val="28"/>
          <w:szCs w:val="28"/>
        </w:rPr>
      </w:pPr>
    </w:p>
    <w:p w14:paraId="35F699F4" w14:textId="507CF896" w:rsidR="003403E6" w:rsidRDefault="003403E6" w:rsidP="00E07623">
      <w:pPr>
        <w:rPr>
          <w:b/>
          <w:bCs/>
          <w:color w:val="C00000"/>
          <w:sz w:val="28"/>
          <w:szCs w:val="28"/>
        </w:rPr>
      </w:pPr>
    </w:p>
    <w:p w14:paraId="65596F40" w14:textId="330DE582" w:rsidR="003403E6" w:rsidRDefault="003403E6" w:rsidP="00E07623">
      <w:pPr>
        <w:rPr>
          <w:b/>
          <w:bCs/>
          <w:color w:val="C00000"/>
          <w:sz w:val="28"/>
          <w:szCs w:val="28"/>
        </w:rPr>
      </w:pPr>
    </w:p>
    <w:p w14:paraId="4FFC407A" w14:textId="56BF8EC7" w:rsidR="003403E6" w:rsidRDefault="003403E6" w:rsidP="00E07623">
      <w:pPr>
        <w:rPr>
          <w:b/>
          <w:bCs/>
          <w:color w:val="C00000"/>
          <w:sz w:val="28"/>
          <w:szCs w:val="28"/>
        </w:rPr>
      </w:pPr>
    </w:p>
    <w:p w14:paraId="334025D3" w14:textId="77777777" w:rsidR="00764EA2" w:rsidRDefault="00764EA2" w:rsidP="00E07623">
      <w:pPr>
        <w:rPr>
          <w:b/>
          <w:bCs/>
          <w:color w:val="C00000"/>
          <w:sz w:val="28"/>
          <w:szCs w:val="28"/>
        </w:rPr>
      </w:pPr>
    </w:p>
    <w:p w14:paraId="04278FF2" w14:textId="77777777" w:rsidR="00066279" w:rsidRPr="00214D26" w:rsidRDefault="00066279" w:rsidP="00E07623">
      <w:pPr>
        <w:rPr>
          <w:b/>
          <w:bCs/>
          <w:color w:val="000000" w:themeColor="text1"/>
          <w:sz w:val="28"/>
          <w:szCs w:val="28"/>
        </w:rPr>
      </w:pPr>
    </w:p>
    <w:p w14:paraId="208F07CB" w14:textId="68BEA5D3" w:rsidR="003D313E" w:rsidRPr="00214D26" w:rsidRDefault="00FD4860" w:rsidP="003D313E">
      <w:pPr>
        <w:rPr>
          <w:b/>
          <w:bCs/>
          <w:color w:val="000000" w:themeColor="text1"/>
          <w:sz w:val="28"/>
          <w:szCs w:val="28"/>
        </w:rPr>
      </w:pPr>
      <w:r>
        <w:rPr>
          <w:b/>
          <w:bCs/>
          <w:color w:val="000000" w:themeColor="text1"/>
          <w:sz w:val="28"/>
          <w:szCs w:val="28"/>
        </w:rPr>
        <w:lastRenderedPageBreak/>
        <w:t>9</w:t>
      </w:r>
      <w:r w:rsidR="003403E6" w:rsidRPr="00214D26">
        <w:rPr>
          <w:b/>
          <w:bCs/>
          <w:color w:val="000000" w:themeColor="text1"/>
          <w:sz w:val="28"/>
          <w:szCs w:val="28"/>
        </w:rPr>
        <w:t>.</w:t>
      </w:r>
      <w:r w:rsidR="003403E6" w:rsidRPr="00214D26">
        <w:rPr>
          <w:b/>
          <w:bCs/>
          <w:color w:val="000000" w:themeColor="text1"/>
          <w:sz w:val="28"/>
          <w:szCs w:val="28"/>
        </w:rPr>
        <w:tab/>
      </w:r>
      <w:r w:rsidR="003D313E" w:rsidRPr="00214D26">
        <w:rPr>
          <w:b/>
          <w:bCs/>
          <w:color w:val="000000" w:themeColor="text1"/>
          <w:sz w:val="28"/>
          <w:szCs w:val="28"/>
        </w:rPr>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214D26" w:rsidRPr="00214D26" w14:paraId="0F7FC239" w14:textId="77777777" w:rsidTr="00E223FC">
        <w:tc>
          <w:tcPr>
            <w:tcW w:w="3539" w:type="dxa"/>
          </w:tcPr>
          <w:p w14:paraId="2A2AACEC" w14:textId="77777777" w:rsidR="003D313E" w:rsidRPr="00214D26" w:rsidRDefault="003D313E" w:rsidP="00DC40D6">
            <w:pPr>
              <w:rPr>
                <w:color w:val="000000" w:themeColor="text1"/>
              </w:rPr>
            </w:pPr>
          </w:p>
          <w:p w14:paraId="423899B9" w14:textId="77777777" w:rsidR="003D313E" w:rsidRPr="00214D26" w:rsidRDefault="003D313E" w:rsidP="00DC40D6">
            <w:pPr>
              <w:rPr>
                <w:rFonts w:ascii="Times" w:hAnsi="Times"/>
                <w:color w:val="000000" w:themeColor="text1"/>
              </w:rPr>
            </w:pPr>
          </w:p>
          <w:p w14:paraId="106E2CB2" w14:textId="77777777" w:rsidR="003D313E" w:rsidRPr="00214D26" w:rsidRDefault="003D313E" w:rsidP="00DC40D6">
            <w:pPr>
              <w:rPr>
                <w:rFonts w:ascii="Times" w:hAnsi="Times"/>
                <w:color w:val="000000" w:themeColor="text1"/>
              </w:rPr>
            </w:pPr>
          </w:p>
          <w:p w14:paraId="6DB55E03" w14:textId="77777777" w:rsidR="003D313E" w:rsidRPr="00214D26" w:rsidRDefault="003D313E" w:rsidP="00DC40D6">
            <w:pPr>
              <w:rPr>
                <w:rFonts w:ascii="Times" w:hAnsi="Times"/>
                <w:color w:val="000000" w:themeColor="text1"/>
              </w:rPr>
            </w:pPr>
          </w:p>
          <w:p w14:paraId="61E47F84" w14:textId="77777777" w:rsidR="003D313E" w:rsidRPr="00214D26" w:rsidRDefault="003D313E" w:rsidP="00DC40D6">
            <w:pPr>
              <w:rPr>
                <w:rFonts w:ascii="Times" w:hAnsi="Times"/>
                <w:color w:val="000000" w:themeColor="text1"/>
              </w:rPr>
            </w:pPr>
            <w:r w:rsidRPr="00214D26">
              <w:rPr>
                <w:rFonts w:ascii="Times" w:hAnsi="Times"/>
                <w:color w:val="000000" w:themeColor="text1"/>
              </w:rPr>
              <w:t>1. I think that I would like to</w:t>
            </w:r>
          </w:p>
          <w:p w14:paraId="15FCD07C" w14:textId="77777777" w:rsidR="003D313E" w:rsidRPr="00214D26" w:rsidRDefault="003D313E" w:rsidP="00DC40D6">
            <w:pPr>
              <w:rPr>
                <w:rFonts w:ascii="Times" w:hAnsi="Times"/>
                <w:color w:val="000000" w:themeColor="text1"/>
              </w:rPr>
            </w:pPr>
            <w:r w:rsidRPr="00214D26">
              <w:rPr>
                <w:rFonts w:ascii="Times" w:hAnsi="Times"/>
                <w:color w:val="000000" w:themeColor="text1"/>
              </w:rPr>
              <w:t>use this system frequently.</w:t>
            </w:r>
          </w:p>
          <w:p w14:paraId="1ED6DD3F" w14:textId="77777777" w:rsidR="003D313E" w:rsidRPr="00214D26" w:rsidRDefault="003D313E" w:rsidP="00DC40D6">
            <w:pPr>
              <w:rPr>
                <w:rFonts w:ascii="Times" w:hAnsi="Times"/>
                <w:color w:val="000000" w:themeColor="text1"/>
              </w:rPr>
            </w:pPr>
          </w:p>
          <w:p w14:paraId="33F27634" w14:textId="77777777" w:rsidR="003D313E" w:rsidRPr="00214D26" w:rsidRDefault="003D313E" w:rsidP="00DC40D6">
            <w:pPr>
              <w:rPr>
                <w:rFonts w:ascii="Times" w:hAnsi="Times"/>
                <w:color w:val="000000" w:themeColor="text1"/>
              </w:rPr>
            </w:pPr>
          </w:p>
          <w:p w14:paraId="77AD8B32" w14:textId="77777777" w:rsidR="003D313E" w:rsidRPr="00214D26" w:rsidRDefault="003D313E" w:rsidP="00DC40D6">
            <w:pPr>
              <w:rPr>
                <w:rFonts w:ascii="Times" w:hAnsi="Times"/>
                <w:color w:val="000000" w:themeColor="text1"/>
              </w:rPr>
            </w:pPr>
            <w:r w:rsidRPr="00214D26">
              <w:rPr>
                <w:rFonts w:ascii="Times" w:hAnsi="Times"/>
                <w:color w:val="000000" w:themeColor="text1"/>
              </w:rPr>
              <w:t>2. I found the system unnecessarily complex</w:t>
            </w:r>
          </w:p>
          <w:p w14:paraId="57C1E2FE" w14:textId="77777777" w:rsidR="003D313E" w:rsidRPr="00214D26" w:rsidRDefault="003D313E" w:rsidP="00DC40D6">
            <w:pPr>
              <w:rPr>
                <w:rFonts w:ascii="Times" w:hAnsi="Times"/>
                <w:color w:val="000000" w:themeColor="text1"/>
              </w:rPr>
            </w:pPr>
          </w:p>
          <w:p w14:paraId="442DFE6B" w14:textId="77777777" w:rsidR="003D313E" w:rsidRPr="00214D26" w:rsidRDefault="003D313E" w:rsidP="00DC40D6">
            <w:pPr>
              <w:rPr>
                <w:rFonts w:ascii="Times" w:hAnsi="Times"/>
                <w:color w:val="000000" w:themeColor="text1"/>
              </w:rPr>
            </w:pPr>
          </w:p>
          <w:p w14:paraId="33862809" w14:textId="77777777" w:rsidR="003D313E" w:rsidRPr="00214D26" w:rsidRDefault="003D313E" w:rsidP="00DC40D6">
            <w:pPr>
              <w:rPr>
                <w:rFonts w:ascii="Times" w:hAnsi="Times"/>
                <w:color w:val="000000" w:themeColor="text1"/>
              </w:rPr>
            </w:pPr>
            <w:r w:rsidRPr="00214D26">
              <w:rPr>
                <w:rFonts w:ascii="Times" w:hAnsi="Times"/>
                <w:color w:val="000000" w:themeColor="text1"/>
              </w:rPr>
              <w:t>3. I thought the system was easy</w:t>
            </w:r>
          </w:p>
          <w:p w14:paraId="3CBAC0F4" w14:textId="77777777" w:rsidR="003D313E" w:rsidRPr="00214D26" w:rsidRDefault="003D313E" w:rsidP="00DC40D6">
            <w:pPr>
              <w:rPr>
                <w:rFonts w:ascii="Times" w:hAnsi="Times"/>
                <w:color w:val="000000" w:themeColor="text1"/>
              </w:rPr>
            </w:pPr>
            <w:r w:rsidRPr="00214D26">
              <w:rPr>
                <w:rFonts w:ascii="Times" w:hAnsi="Times"/>
                <w:color w:val="000000" w:themeColor="text1"/>
              </w:rPr>
              <w:t>to use</w:t>
            </w:r>
          </w:p>
          <w:p w14:paraId="638928C1" w14:textId="77777777" w:rsidR="003D313E" w:rsidRPr="00214D26" w:rsidRDefault="003D313E" w:rsidP="00DC40D6">
            <w:pPr>
              <w:rPr>
                <w:rFonts w:ascii="Times" w:hAnsi="Times"/>
                <w:color w:val="000000" w:themeColor="text1"/>
              </w:rPr>
            </w:pPr>
          </w:p>
          <w:p w14:paraId="1FED6555" w14:textId="77777777" w:rsidR="003D313E" w:rsidRPr="00214D26" w:rsidRDefault="003D313E" w:rsidP="00DC40D6">
            <w:pPr>
              <w:rPr>
                <w:rFonts w:ascii="Times" w:hAnsi="Times"/>
                <w:color w:val="000000" w:themeColor="text1"/>
              </w:rPr>
            </w:pPr>
          </w:p>
          <w:p w14:paraId="715532F6" w14:textId="77777777" w:rsidR="003D313E" w:rsidRPr="00214D26" w:rsidRDefault="003D313E" w:rsidP="00DC40D6">
            <w:pPr>
              <w:rPr>
                <w:rFonts w:ascii="Times" w:hAnsi="Times"/>
                <w:color w:val="000000" w:themeColor="text1"/>
              </w:rPr>
            </w:pPr>
            <w:r w:rsidRPr="00214D26">
              <w:rPr>
                <w:rFonts w:ascii="Times" w:hAnsi="Times"/>
                <w:color w:val="000000" w:themeColor="text1"/>
              </w:rPr>
              <w:t>4. I think that I would need the</w:t>
            </w:r>
          </w:p>
          <w:p w14:paraId="6C90F356" w14:textId="77777777" w:rsidR="003D313E" w:rsidRPr="00214D26" w:rsidRDefault="003D313E" w:rsidP="00DC40D6">
            <w:pPr>
              <w:rPr>
                <w:rFonts w:ascii="Times" w:hAnsi="Times"/>
                <w:color w:val="000000" w:themeColor="text1"/>
              </w:rPr>
            </w:pPr>
            <w:r w:rsidRPr="00214D26">
              <w:rPr>
                <w:rFonts w:ascii="Times" w:hAnsi="Times"/>
                <w:color w:val="000000" w:themeColor="text1"/>
              </w:rPr>
              <w:t>support of a technical person to</w:t>
            </w:r>
          </w:p>
          <w:p w14:paraId="57F779F9" w14:textId="6D400CD3" w:rsidR="003D313E" w:rsidRPr="00214D26" w:rsidRDefault="003D313E" w:rsidP="00DC40D6">
            <w:pPr>
              <w:rPr>
                <w:rFonts w:ascii="Times" w:hAnsi="Times"/>
                <w:color w:val="000000" w:themeColor="text1"/>
              </w:rPr>
            </w:pPr>
            <w:r w:rsidRPr="00214D26">
              <w:rPr>
                <w:rFonts w:ascii="Times" w:hAnsi="Times"/>
                <w:color w:val="000000" w:themeColor="text1"/>
              </w:rPr>
              <w:t>be able to use this system</w:t>
            </w:r>
          </w:p>
          <w:p w14:paraId="4C0F2477" w14:textId="77777777" w:rsidR="003D313E" w:rsidRPr="00214D26" w:rsidRDefault="003D313E" w:rsidP="00DC40D6">
            <w:pPr>
              <w:rPr>
                <w:rFonts w:ascii="Times" w:hAnsi="Times"/>
                <w:color w:val="000000" w:themeColor="text1"/>
              </w:rPr>
            </w:pPr>
          </w:p>
          <w:p w14:paraId="7BF6CF5B" w14:textId="77777777" w:rsidR="003D313E" w:rsidRPr="00214D26" w:rsidRDefault="003D313E" w:rsidP="00DC40D6">
            <w:pPr>
              <w:rPr>
                <w:rFonts w:ascii="Times" w:hAnsi="Times"/>
                <w:color w:val="000000" w:themeColor="text1"/>
              </w:rPr>
            </w:pPr>
            <w:r w:rsidRPr="00214D26">
              <w:rPr>
                <w:rFonts w:ascii="Times" w:hAnsi="Times"/>
                <w:color w:val="000000" w:themeColor="text1"/>
              </w:rPr>
              <w:t>5. I found the various functions in</w:t>
            </w:r>
          </w:p>
          <w:p w14:paraId="467DC600" w14:textId="77777777" w:rsidR="003D313E" w:rsidRPr="00214D26" w:rsidRDefault="003D313E" w:rsidP="00DC40D6">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6221D639" w14:textId="77777777" w:rsidR="003D313E" w:rsidRPr="00214D26" w:rsidRDefault="003D313E" w:rsidP="00DC40D6">
            <w:pPr>
              <w:rPr>
                <w:rFonts w:ascii="Times" w:hAnsi="Times"/>
                <w:color w:val="000000" w:themeColor="text1"/>
              </w:rPr>
            </w:pPr>
          </w:p>
          <w:p w14:paraId="47243BF2" w14:textId="77777777" w:rsidR="003D313E" w:rsidRPr="00214D26" w:rsidRDefault="003D313E" w:rsidP="00DC40D6">
            <w:pPr>
              <w:rPr>
                <w:rFonts w:ascii="Times" w:hAnsi="Times"/>
                <w:color w:val="000000" w:themeColor="text1"/>
              </w:rPr>
            </w:pPr>
          </w:p>
          <w:p w14:paraId="541C9AB0" w14:textId="77777777" w:rsidR="003D313E" w:rsidRPr="00214D26" w:rsidRDefault="003D313E" w:rsidP="00DC40D6">
            <w:pPr>
              <w:rPr>
                <w:rFonts w:ascii="Times" w:hAnsi="Times"/>
                <w:color w:val="000000" w:themeColor="text1"/>
              </w:rPr>
            </w:pPr>
            <w:r w:rsidRPr="00214D26">
              <w:rPr>
                <w:rFonts w:ascii="Times" w:hAnsi="Times"/>
                <w:color w:val="000000" w:themeColor="text1"/>
              </w:rPr>
              <w:t>6. I thought there was too much</w:t>
            </w:r>
          </w:p>
          <w:p w14:paraId="686741BA" w14:textId="77777777" w:rsidR="003D313E" w:rsidRPr="00214D26" w:rsidRDefault="003D313E" w:rsidP="00DC40D6">
            <w:pPr>
              <w:rPr>
                <w:rFonts w:ascii="Times" w:hAnsi="Times"/>
                <w:color w:val="000000" w:themeColor="text1"/>
              </w:rPr>
            </w:pPr>
            <w:r w:rsidRPr="00214D26">
              <w:rPr>
                <w:rFonts w:ascii="Times" w:hAnsi="Times"/>
                <w:color w:val="000000" w:themeColor="text1"/>
              </w:rPr>
              <w:t>inconsistency in this system</w:t>
            </w:r>
          </w:p>
          <w:p w14:paraId="5C517D12" w14:textId="77777777" w:rsidR="003D313E" w:rsidRPr="00214D26" w:rsidRDefault="003D313E" w:rsidP="00DC40D6">
            <w:pPr>
              <w:rPr>
                <w:rFonts w:ascii="Times" w:hAnsi="Times"/>
                <w:color w:val="000000" w:themeColor="text1"/>
              </w:rPr>
            </w:pPr>
          </w:p>
          <w:p w14:paraId="3D380916" w14:textId="77777777" w:rsidR="003D313E" w:rsidRPr="00214D26" w:rsidRDefault="003D313E" w:rsidP="00DC40D6">
            <w:pPr>
              <w:rPr>
                <w:rFonts w:ascii="Times" w:hAnsi="Times"/>
                <w:color w:val="000000" w:themeColor="text1"/>
              </w:rPr>
            </w:pPr>
          </w:p>
          <w:p w14:paraId="29C159E6" w14:textId="77777777" w:rsidR="003D313E" w:rsidRPr="00214D26" w:rsidRDefault="003D313E" w:rsidP="00DC40D6">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9A29C46" w14:textId="77777777" w:rsidR="003D313E" w:rsidRPr="00214D26" w:rsidRDefault="003D313E" w:rsidP="00DC40D6">
            <w:pPr>
              <w:rPr>
                <w:rFonts w:ascii="Times" w:hAnsi="Times"/>
                <w:color w:val="000000" w:themeColor="text1"/>
              </w:rPr>
            </w:pPr>
          </w:p>
          <w:p w14:paraId="6E5233D2" w14:textId="77777777" w:rsidR="003D313E" w:rsidRPr="00214D26" w:rsidRDefault="003D313E" w:rsidP="00DC40D6">
            <w:pPr>
              <w:rPr>
                <w:rFonts w:ascii="Times" w:hAnsi="Times"/>
                <w:color w:val="000000" w:themeColor="text1"/>
              </w:rPr>
            </w:pPr>
          </w:p>
          <w:p w14:paraId="629AEC02" w14:textId="77777777" w:rsidR="003D313E" w:rsidRPr="00214D26" w:rsidRDefault="003D313E" w:rsidP="00DC40D6">
            <w:pPr>
              <w:rPr>
                <w:rFonts w:ascii="Times" w:hAnsi="Times"/>
                <w:color w:val="000000" w:themeColor="text1"/>
              </w:rPr>
            </w:pPr>
            <w:r w:rsidRPr="00214D26">
              <w:rPr>
                <w:rFonts w:ascii="Times" w:hAnsi="Times"/>
                <w:color w:val="000000" w:themeColor="text1"/>
              </w:rPr>
              <w:t>8. I found the system very</w:t>
            </w:r>
          </w:p>
          <w:p w14:paraId="6C5CF824" w14:textId="77777777" w:rsidR="003D313E" w:rsidRPr="00214D26" w:rsidRDefault="003D313E" w:rsidP="00DC40D6">
            <w:pPr>
              <w:rPr>
                <w:rFonts w:ascii="Times" w:hAnsi="Times"/>
                <w:color w:val="000000" w:themeColor="text1"/>
              </w:rPr>
            </w:pPr>
            <w:r w:rsidRPr="00214D26">
              <w:rPr>
                <w:rFonts w:ascii="Times" w:hAnsi="Times"/>
                <w:color w:val="000000" w:themeColor="text1"/>
              </w:rPr>
              <w:t>cumbersome to use.</w:t>
            </w:r>
          </w:p>
          <w:p w14:paraId="45A8811A" w14:textId="77777777" w:rsidR="003D313E" w:rsidRPr="00214D26" w:rsidRDefault="003D313E" w:rsidP="00DC40D6">
            <w:pPr>
              <w:rPr>
                <w:rFonts w:ascii="Times" w:hAnsi="Times"/>
                <w:color w:val="000000" w:themeColor="text1"/>
              </w:rPr>
            </w:pPr>
          </w:p>
          <w:p w14:paraId="6C6D9E61" w14:textId="77777777" w:rsidR="003D313E" w:rsidRPr="00214D26" w:rsidRDefault="003D313E" w:rsidP="00DC40D6">
            <w:pPr>
              <w:rPr>
                <w:rFonts w:ascii="Times" w:hAnsi="Times"/>
                <w:color w:val="000000" w:themeColor="text1"/>
              </w:rPr>
            </w:pPr>
          </w:p>
          <w:p w14:paraId="4461EA92" w14:textId="77777777" w:rsidR="003D313E" w:rsidRPr="00214D26" w:rsidRDefault="003D313E" w:rsidP="00DC40D6">
            <w:pPr>
              <w:rPr>
                <w:rFonts w:ascii="Times" w:hAnsi="Times"/>
                <w:color w:val="000000" w:themeColor="text1"/>
              </w:rPr>
            </w:pPr>
            <w:r w:rsidRPr="00214D26">
              <w:rPr>
                <w:rFonts w:ascii="Times" w:hAnsi="Times"/>
                <w:color w:val="000000" w:themeColor="text1"/>
              </w:rPr>
              <w:t>9. I felt very confident using the</w:t>
            </w:r>
          </w:p>
          <w:p w14:paraId="7B70BC46" w14:textId="77777777" w:rsidR="003D313E" w:rsidRPr="00214D26" w:rsidRDefault="003D313E" w:rsidP="00DC40D6">
            <w:pPr>
              <w:rPr>
                <w:rFonts w:ascii="Times" w:hAnsi="Times"/>
                <w:color w:val="000000" w:themeColor="text1"/>
              </w:rPr>
            </w:pPr>
            <w:r w:rsidRPr="00214D26">
              <w:rPr>
                <w:rFonts w:ascii="Times" w:hAnsi="Times"/>
                <w:color w:val="000000" w:themeColor="text1"/>
              </w:rPr>
              <w:t>system.</w:t>
            </w:r>
          </w:p>
          <w:p w14:paraId="2EF3D672" w14:textId="77777777" w:rsidR="003D313E" w:rsidRPr="00214D26" w:rsidRDefault="003D313E" w:rsidP="00DC40D6">
            <w:pPr>
              <w:rPr>
                <w:rFonts w:ascii="Times" w:hAnsi="Times"/>
                <w:color w:val="000000" w:themeColor="text1"/>
              </w:rPr>
            </w:pPr>
          </w:p>
          <w:p w14:paraId="5B76A78F" w14:textId="77777777" w:rsidR="003D313E" w:rsidRPr="00214D26" w:rsidRDefault="003D313E" w:rsidP="00DC40D6">
            <w:pPr>
              <w:rPr>
                <w:rFonts w:ascii="Times" w:hAnsi="Times"/>
                <w:color w:val="000000" w:themeColor="text1"/>
              </w:rPr>
            </w:pPr>
          </w:p>
          <w:p w14:paraId="7206F21C" w14:textId="77777777" w:rsidR="003D313E" w:rsidRPr="00214D26" w:rsidRDefault="003D313E" w:rsidP="00DC40D6">
            <w:pPr>
              <w:rPr>
                <w:rFonts w:ascii="Times" w:hAnsi="Times"/>
                <w:color w:val="000000" w:themeColor="text1"/>
              </w:rPr>
            </w:pPr>
            <w:r w:rsidRPr="00214D26">
              <w:rPr>
                <w:rFonts w:ascii="Times" w:hAnsi="Times"/>
                <w:color w:val="000000" w:themeColor="text1"/>
              </w:rPr>
              <w:t>10. I needed to learn a lot of</w:t>
            </w:r>
          </w:p>
          <w:p w14:paraId="0F832239" w14:textId="77777777" w:rsidR="003D313E" w:rsidRPr="00214D26" w:rsidRDefault="003D313E" w:rsidP="00DC40D6">
            <w:pPr>
              <w:rPr>
                <w:rFonts w:ascii="Times" w:hAnsi="Times"/>
                <w:color w:val="000000" w:themeColor="text1"/>
              </w:rPr>
            </w:pPr>
            <w:r w:rsidRPr="00214D26">
              <w:rPr>
                <w:rFonts w:ascii="Times" w:hAnsi="Times"/>
                <w:color w:val="000000" w:themeColor="text1"/>
              </w:rPr>
              <w:t>things before I could get going</w:t>
            </w:r>
          </w:p>
          <w:p w14:paraId="34C49689" w14:textId="77777777" w:rsidR="003D313E" w:rsidRPr="00214D26" w:rsidRDefault="003D313E" w:rsidP="00DC40D6">
            <w:pPr>
              <w:rPr>
                <w:color w:val="000000" w:themeColor="text1"/>
              </w:rPr>
            </w:pPr>
            <w:r w:rsidRPr="00214D26">
              <w:rPr>
                <w:rFonts w:ascii="Times" w:hAnsi="Times"/>
                <w:color w:val="000000" w:themeColor="text1"/>
              </w:rPr>
              <w:t>with this system.</w:t>
            </w:r>
          </w:p>
        </w:tc>
        <w:tc>
          <w:tcPr>
            <w:tcW w:w="5477" w:type="dxa"/>
          </w:tcPr>
          <w:p w14:paraId="74CFD797" w14:textId="77777777" w:rsidR="003D313E" w:rsidRPr="00214D26" w:rsidRDefault="003D313E" w:rsidP="00DC40D6">
            <w:pPr>
              <w:rPr>
                <w:color w:val="000000" w:themeColor="text1"/>
              </w:rPr>
            </w:pPr>
          </w:p>
          <w:p w14:paraId="648EA32E" w14:textId="3963B7B0" w:rsidR="003D313E" w:rsidRPr="00214D26" w:rsidRDefault="00E223FC" w:rsidP="00DC40D6">
            <w:pPr>
              <w:rPr>
                <w:color w:val="000000" w:themeColor="text1"/>
              </w:rPr>
            </w:pPr>
            <w:r w:rsidRPr="00214D26">
              <w:rPr>
                <w:noProof/>
                <w:color w:val="000000" w:themeColor="text1"/>
              </w:rPr>
              <mc:AlternateContent>
                <mc:Choice Requires="wps">
                  <w:drawing>
                    <wp:anchor distT="0" distB="0" distL="114300" distR="114300" simplePos="0" relativeHeight="251838464" behindDoc="0" locked="0" layoutInCell="1" allowOverlap="1" wp14:anchorId="52E7E77F" wp14:editId="0DC9559F">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E77F" id="Text Box 4" o:spid="_x0000_s1063" type="#_x0000_t202" style="position:absolute;margin-left:6.35pt;margin-top:8.1pt;width:52.35pt;height:3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iouJwIAAEsEAAAOAAAAZHJzL2Uyb0RvYy54bWysVMFu2zAMvQ/YPwi6L3bSNSi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qfT23xMc5bkurn7nOeTiJJdLzv04auChkWj4EhTSWSJ&#13;&#10;48aHPnQIibk8mLpc18akTVSCWhlkR0EzNCGVSOC/RRnLWirk5jZPwBbi9R7ZWKrl2lK0QrfrWF0W&#13;&#10;fHI3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B3iouJwIAAEsEAAAOAAAAAAAAAAAAAAAAAC4CAABkcnMv&#13;&#10;ZTJvRG9jLnhtbFBLAQItABQABgAIAAAAIQAQXl404gAAAA0BAAAPAAAAAAAAAAAAAAAAAIEEAABk&#13;&#10;cnMvZG93bnJldi54bWxQSwUGAAAAAAQABADzAAAAkA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839488" behindDoc="0" locked="0" layoutInCell="1" allowOverlap="1" wp14:anchorId="5B0B1F1E" wp14:editId="7FE660BE">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64" type="#_x0000_t202" style="position:absolute;margin-left:214.25pt;margin-top:8.1pt;width:44.2pt;height:28.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Pah1hSgCAABLBAAADgAAAAAAAAAAAAAAAAAuAgAA&#13;&#10;ZHJzL2Uyb0RvYy54bWxQSwECLQAUAAYACAAAACEAGRYRAeUAAAAOAQAADwAAAAAAAAAAAAAAAACC&#13;&#10;BAAAZHJzL2Rvd25yZXYueG1sUEsFBgAAAAAEAAQA8wAAAJQ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Pr="00214D26" w:rsidRDefault="003D313E" w:rsidP="00DC40D6">
            <w:pPr>
              <w:rPr>
                <w:color w:val="000000" w:themeColor="text1"/>
              </w:rPr>
            </w:pPr>
          </w:p>
          <w:p w14:paraId="419FD3D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2BA7631" w14:textId="77777777" w:rsidTr="00DC40D6">
              <w:trPr>
                <w:trHeight w:val="469"/>
              </w:trPr>
              <w:tc>
                <w:tcPr>
                  <w:tcW w:w="1053" w:type="dxa"/>
                </w:tcPr>
                <w:p w14:paraId="2B8E0678" w14:textId="5090932F" w:rsidR="003D313E" w:rsidRPr="00214D26" w:rsidRDefault="003D313E" w:rsidP="00DC40D6">
                  <w:pPr>
                    <w:rPr>
                      <w:color w:val="000000" w:themeColor="text1"/>
                    </w:rPr>
                  </w:pPr>
                </w:p>
              </w:tc>
              <w:tc>
                <w:tcPr>
                  <w:tcW w:w="1053" w:type="dxa"/>
                </w:tcPr>
                <w:p w14:paraId="029AE1A5" w14:textId="77777777" w:rsidR="003D313E" w:rsidRPr="00214D26" w:rsidRDefault="003D313E" w:rsidP="00DC40D6">
                  <w:pPr>
                    <w:rPr>
                      <w:color w:val="000000" w:themeColor="text1"/>
                    </w:rPr>
                  </w:pPr>
                </w:p>
              </w:tc>
              <w:tc>
                <w:tcPr>
                  <w:tcW w:w="1053" w:type="dxa"/>
                </w:tcPr>
                <w:p w14:paraId="0ACF2553" w14:textId="77777777" w:rsidR="003D313E" w:rsidRPr="00214D26" w:rsidRDefault="003D313E" w:rsidP="00DC40D6">
                  <w:pPr>
                    <w:rPr>
                      <w:color w:val="000000" w:themeColor="text1"/>
                    </w:rPr>
                  </w:pPr>
                </w:p>
              </w:tc>
              <w:tc>
                <w:tcPr>
                  <w:tcW w:w="1053" w:type="dxa"/>
                </w:tcPr>
                <w:p w14:paraId="47D7A557" w14:textId="77777777" w:rsidR="003D313E" w:rsidRPr="00214D26" w:rsidRDefault="003D313E" w:rsidP="00DC40D6">
                  <w:pPr>
                    <w:rPr>
                      <w:color w:val="000000" w:themeColor="text1"/>
                    </w:rPr>
                  </w:pPr>
                </w:p>
              </w:tc>
              <w:tc>
                <w:tcPr>
                  <w:tcW w:w="1054" w:type="dxa"/>
                </w:tcPr>
                <w:p w14:paraId="36EED051" w14:textId="77777777" w:rsidR="003D313E" w:rsidRPr="00214D26" w:rsidRDefault="003D313E" w:rsidP="00DC40D6">
                  <w:pPr>
                    <w:rPr>
                      <w:color w:val="000000" w:themeColor="text1"/>
                    </w:rPr>
                  </w:pPr>
                </w:p>
              </w:tc>
            </w:tr>
          </w:tbl>
          <w:p w14:paraId="4654E335" w14:textId="556B4E4F" w:rsidR="003D313E" w:rsidRPr="00214D26" w:rsidRDefault="00764EA2" w:rsidP="00DC40D6">
            <w:pPr>
              <w:rPr>
                <w:color w:val="000000" w:themeColor="text1"/>
              </w:rPr>
            </w:pPr>
            <w:r w:rsidRPr="00214D26">
              <w:rPr>
                <w:noProof/>
                <w:color w:val="000000" w:themeColor="text1"/>
              </w:rPr>
              <mc:AlternateContent>
                <mc:Choice Requires="wpg">
                  <w:drawing>
                    <wp:anchor distT="0" distB="0" distL="114300" distR="114300" simplePos="0" relativeHeight="251840512" behindDoc="0" locked="0" layoutInCell="1" allowOverlap="1" wp14:anchorId="55D11715" wp14:editId="1C82261B">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65" style="position:absolute;margin-left:26pt;margin-top:.2pt;width:218.45pt;height:16.3pt;z-index:2518405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">
                      <v:shape id="Text Box 7" o:spid="_x0000_s106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r w:rsidR="003D313E" w:rsidRPr="00214D26">
              <w:rPr>
                <w:color w:val="000000" w:themeColor="text1"/>
              </w:rPr>
              <w:t xml:space="preserve">      </w:t>
            </w:r>
          </w:p>
          <w:p w14:paraId="419D44F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6810BECF" w14:textId="77777777" w:rsidTr="00DC40D6">
              <w:trPr>
                <w:trHeight w:val="469"/>
              </w:trPr>
              <w:tc>
                <w:tcPr>
                  <w:tcW w:w="1053" w:type="dxa"/>
                </w:tcPr>
                <w:p w14:paraId="496AB67B" w14:textId="77777777" w:rsidR="003D313E" w:rsidRPr="00214D26" w:rsidRDefault="003D313E" w:rsidP="00DC40D6">
                  <w:pPr>
                    <w:rPr>
                      <w:color w:val="000000" w:themeColor="text1"/>
                    </w:rPr>
                  </w:pPr>
                </w:p>
              </w:tc>
              <w:tc>
                <w:tcPr>
                  <w:tcW w:w="1053" w:type="dxa"/>
                </w:tcPr>
                <w:p w14:paraId="1DE759DD" w14:textId="77777777" w:rsidR="003D313E" w:rsidRPr="00214D26" w:rsidRDefault="003D313E" w:rsidP="00DC40D6">
                  <w:pPr>
                    <w:rPr>
                      <w:color w:val="000000" w:themeColor="text1"/>
                    </w:rPr>
                  </w:pPr>
                </w:p>
              </w:tc>
              <w:tc>
                <w:tcPr>
                  <w:tcW w:w="1053" w:type="dxa"/>
                </w:tcPr>
                <w:p w14:paraId="4F6F2A35" w14:textId="77777777" w:rsidR="003D313E" w:rsidRPr="00214D26" w:rsidRDefault="003D313E" w:rsidP="00DC40D6">
                  <w:pPr>
                    <w:rPr>
                      <w:color w:val="000000" w:themeColor="text1"/>
                    </w:rPr>
                  </w:pPr>
                </w:p>
              </w:tc>
              <w:tc>
                <w:tcPr>
                  <w:tcW w:w="1053" w:type="dxa"/>
                </w:tcPr>
                <w:p w14:paraId="76B3128F" w14:textId="77777777" w:rsidR="003D313E" w:rsidRPr="00214D26" w:rsidRDefault="003D313E" w:rsidP="00DC40D6">
                  <w:pPr>
                    <w:rPr>
                      <w:color w:val="000000" w:themeColor="text1"/>
                    </w:rPr>
                  </w:pPr>
                </w:p>
              </w:tc>
              <w:tc>
                <w:tcPr>
                  <w:tcW w:w="1054" w:type="dxa"/>
                </w:tcPr>
                <w:p w14:paraId="4EDBF9F3" w14:textId="77777777" w:rsidR="003D313E" w:rsidRPr="00214D26" w:rsidRDefault="003D313E" w:rsidP="00DC40D6">
                  <w:pPr>
                    <w:rPr>
                      <w:color w:val="000000" w:themeColor="text1"/>
                    </w:rPr>
                  </w:pPr>
                </w:p>
              </w:tc>
            </w:tr>
          </w:tbl>
          <w:p w14:paraId="6574FBBD"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1536" behindDoc="0" locked="0" layoutInCell="1" allowOverlap="1" wp14:anchorId="3886D869" wp14:editId="3FB310DA">
                      <wp:simplePos x="0" y="0"/>
                      <wp:positionH relativeFrom="column">
                        <wp:posOffset>322580</wp:posOffset>
                      </wp:positionH>
                      <wp:positionV relativeFrom="paragraph">
                        <wp:posOffset>1905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71" style="position:absolute;margin-left:25.4pt;margin-top:.15pt;width:218.45pt;height:16.3pt;z-index:2518415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">
                      <v:shape id="Text Box 13" o:spid="_x0000_s107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5C598CC" w14:textId="77777777" w:rsidTr="00DC40D6">
              <w:trPr>
                <w:trHeight w:val="469"/>
              </w:trPr>
              <w:tc>
                <w:tcPr>
                  <w:tcW w:w="1053" w:type="dxa"/>
                </w:tcPr>
                <w:p w14:paraId="65821898" w14:textId="77777777" w:rsidR="003D313E" w:rsidRPr="00214D26" w:rsidRDefault="003D313E" w:rsidP="00DC40D6">
                  <w:pPr>
                    <w:rPr>
                      <w:color w:val="000000" w:themeColor="text1"/>
                    </w:rPr>
                  </w:pPr>
                </w:p>
              </w:tc>
              <w:tc>
                <w:tcPr>
                  <w:tcW w:w="1053" w:type="dxa"/>
                </w:tcPr>
                <w:p w14:paraId="4AF6723C" w14:textId="77777777" w:rsidR="003D313E" w:rsidRPr="00214D26" w:rsidRDefault="003D313E" w:rsidP="00DC40D6">
                  <w:pPr>
                    <w:rPr>
                      <w:color w:val="000000" w:themeColor="text1"/>
                    </w:rPr>
                  </w:pPr>
                </w:p>
              </w:tc>
              <w:tc>
                <w:tcPr>
                  <w:tcW w:w="1053" w:type="dxa"/>
                </w:tcPr>
                <w:p w14:paraId="6B893AAA" w14:textId="77777777" w:rsidR="003D313E" w:rsidRPr="00214D26" w:rsidRDefault="003D313E" w:rsidP="00DC40D6">
                  <w:pPr>
                    <w:rPr>
                      <w:color w:val="000000" w:themeColor="text1"/>
                    </w:rPr>
                  </w:pPr>
                </w:p>
              </w:tc>
              <w:tc>
                <w:tcPr>
                  <w:tcW w:w="1053" w:type="dxa"/>
                </w:tcPr>
                <w:p w14:paraId="0A9C87EB" w14:textId="77777777" w:rsidR="003D313E" w:rsidRPr="00214D26" w:rsidRDefault="003D313E" w:rsidP="00DC40D6">
                  <w:pPr>
                    <w:rPr>
                      <w:color w:val="000000" w:themeColor="text1"/>
                    </w:rPr>
                  </w:pPr>
                </w:p>
              </w:tc>
              <w:tc>
                <w:tcPr>
                  <w:tcW w:w="1054" w:type="dxa"/>
                </w:tcPr>
                <w:p w14:paraId="3216F519" w14:textId="77777777" w:rsidR="003D313E" w:rsidRPr="00214D26" w:rsidRDefault="003D313E" w:rsidP="00DC40D6">
                  <w:pPr>
                    <w:rPr>
                      <w:color w:val="000000" w:themeColor="text1"/>
                    </w:rPr>
                  </w:pPr>
                </w:p>
              </w:tc>
            </w:tr>
          </w:tbl>
          <w:p w14:paraId="7883A65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2560" behindDoc="0" locked="0" layoutInCell="1" allowOverlap="1" wp14:anchorId="4BBC5AB1" wp14:editId="539A5841">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77" style="position:absolute;margin-left:25.4pt;margin-top:.25pt;width:218.45pt;height:16.3pt;z-index:2518425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H+BHYNQMAACkRAAAOAAAAAAAAAAAAAAAAAC4CAABkcnMvZTJvRG9jLnhtbFBLAQIt&#13;&#10;ABQABgAIAAAAIQDv8ID24gAAAAsBAAAPAAAAAAAAAAAAAAAAAI8FAABkcnMvZG93bnJldi54bWxQ&#13;&#10;SwUGAAAAAAQABADzAAAAngYAAAAA&#13;&#10;">
                      <v:shape id="Text Box 20" o:spid="_x0000_s107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Pr="00214D26" w:rsidRDefault="003D313E" w:rsidP="00DC40D6">
            <w:pPr>
              <w:rPr>
                <w:color w:val="000000" w:themeColor="text1"/>
              </w:rPr>
            </w:pPr>
          </w:p>
          <w:p w14:paraId="350CF2B8"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BCD3207" w14:textId="77777777" w:rsidTr="00DC40D6">
              <w:trPr>
                <w:trHeight w:val="469"/>
              </w:trPr>
              <w:tc>
                <w:tcPr>
                  <w:tcW w:w="1053" w:type="dxa"/>
                </w:tcPr>
                <w:p w14:paraId="7F54EA5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3584" behindDoc="0" locked="0" layoutInCell="1" allowOverlap="1" wp14:anchorId="7A9EB023" wp14:editId="6338A661">
                            <wp:simplePos x="0" y="0"/>
                            <wp:positionH relativeFrom="column">
                              <wp:posOffset>250825</wp:posOffset>
                            </wp:positionH>
                            <wp:positionV relativeFrom="paragraph">
                              <wp:posOffset>305031</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83" style="position:absolute;margin-left:19.75pt;margin-top:24pt;width:218.45pt;height:16.3pt;z-index:2518435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">
                            <v:shape id="Text Box 44" o:spid="_x0000_s108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tc>
              <w:tc>
                <w:tcPr>
                  <w:tcW w:w="1053" w:type="dxa"/>
                </w:tcPr>
                <w:p w14:paraId="77AE0DA6" w14:textId="77777777" w:rsidR="003D313E" w:rsidRPr="00214D26" w:rsidRDefault="003D313E" w:rsidP="00DC40D6">
                  <w:pPr>
                    <w:rPr>
                      <w:color w:val="000000" w:themeColor="text1"/>
                    </w:rPr>
                  </w:pPr>
                </w:p>
              </w:tc>
              <w:tc>
                <w:tcPr>
                  <w:tcW w:w="1053" w:type="dxa"/>
                </w:tcPr>
                <w:p w14:paraId="6B4E8C9E" w14:textId="77777777" w:rsidR="003D313E" w:rsidRPr="00214D26" w:rsidRDefault="003D313E" w:rsidP="00DC40D6">
                  <w:pPr>
                    <w:rPr>
                      <w:color w:val="000000" w:themeColor="text1"/>
                    </w:rPr>
                  </w:pPr>
                </w:p>
              </w:tc>
              <w:tc>
                <w:tcPr>
                  <w:tcW w:w="1053" w:type="dxa"/>
                </w:tcPr>
                <w:p w14:paraId="3F757838" w14:textId="77777777" w:rsidR="003D313E" w:rsidRPr="00214D26" w:rsidRDefault="003D313E" w:rsidP="00DC40D6">
                  <w:pPr>
                    <w:rPr>
                      <w:color w:val="000000" w:themeColor="text1"/>
                    </w:rPr>
                  </w:pPr>
                </w:p>
              </w:tc>
              <w:tc>
                <w:tcPr>
                  <w:tcW w:w="1054" w:type="dxa"/>
                </w:tcPr>
                <w:p w14:paraId="1891C8B3" w14:textId="77777777" w:rsidR="003D313E" w:rsidRPr="00214D26" w:rsidRDefault="003D313E" w:rsidP="00DC40D6">
                  <w:pPr>
                    <w:rPr>
                      <w:color w:val="000000" w:themeColor="text1"/>
                    </w:rPr>
                  </w:pPr>
                </w:p>
              </w:tc>
            </w:tr>
          </w:tbl>
          <w:p w14:paraId="78D9A5A6" w14:textId="7701907E" w:rsidR="003D313E" w:rsidRPr="00214D26" w:rsidRDefault="003D313E" w:rsidP="00DC40D6">
            <w:pPr>
              <w:rPr>
                <w:color w:val="000000" w:themeColor="text1"/>
              </w:rPr>
            </w:pPr>
          </w:p>
          <w:p w14:paraId="12112D09"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0D1DAC0" w14:textId="77777777" w:rsidTr="00DC40D6">
              <w:trPr>
                <w:trHeight w:val="469"/>
              </w:trPr>
              <w:tc>
                <w:tcPr>
                  <w:tcW w:w="1053" w:type="dxa"/>
                </w:tcPr>
                <w:p w14:paraId="50B4B75B" w14:textId="77777777" w:rsidR="003D313E" w:rsidRPr="00214D26" w:rsidRDefault="003D313E" w:rsidP="00DC40D6">
                  <w:pPr>
                    <w:rPr>
                      <w:color w:val="000000" w:themeColor="text1"/>
                    </w:rPr>
                  </w:pPr>
                </w:p>
              </w:tc>
              <w:tc>
                <w:tcPr>
                  <w:tcW w:w="1053" w:type="dxa"/>
                </w:tcPr>
                <w:p w14:paraId="3FEB072F" w14:textId="77777777" w:rsidR="003D313E" w:rsidRPr="00214D26" w:rsidRDefault="003D313E" w:rsidP="00DC40D6">
                  <w:pPr>
                    <w:rPr>
                      <w:color w:val="000000" w:themeColor="text1"/>
                    </w:rPr>
                  </w:pPr>
                </w:p>
              </w:tc>
              <w:tc>
                <w:tcPr>
                  <w:tcW w:w="1053" w:type="dxa"/>
                </w:tcPr>
                <w:p w14:paraId="367F69D8" w14:textId="77777777" w:rsidR="003D313E" w:rsidRPr="00214D26" w:rsidRDefault="003D313E" w:rsidP="00DC40D6">
                  <w:pPr>
                    <w:rPr>
                      <w:color w:val="000000" w:themeColor="text1"/>
                    </w:rPr>
                  </w:pPr>
                </w:p>
              </w:tc>
              <w:tc>
                <w:tcPr>
                  <w:tcW w:w="1053" w:type="dxa"/>
                </w:tcPr>
                <w:p w14:paraId="510C6028" w14:textId="77777777" w:rsidR="003D313E" w:rsidRPr="00214D26" w:rsidRDefault="003D313E" w:rsidP="00DC40D6">
                  <w:pPr>
                    <w:rPr>
                      <w:color w:val="000000" w:themeColor="text1"/>
                    </w:rPr>
                  </w:pPr>
                </w:p>
              </w:tc>
              <w:tc>
                <w:tcPr>
                  <w:tcW w:w="1054" w:type="dxa"/>
                </w:tcPr>
                <w:p w14:paraId="62D1AC74" w14:textId="77777777" w:rsidR="003D313E" w:rsidRPr="00214D26" w:rsidRDefault="003D313E" w:rsidP="00DC40D6">
                  <w:pPr>
                    <w:rPr>
                      <w:color w:val="000000" w:themeColor="text1"/>
                    </w:rPr>
                  </w:pPr>
                </w:p>
              </w:tc>
            </w:tr>
          </w:tbl>
          <w:p w14:paraId="2DC1ADDA"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4608" behindDoc="0" locked="0" layoutInCell="1" allowOverlap="1" wp14:anchorId="633C6E52" wp14:editId="0F53BF3E">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89" style="position:absolute;margin-left:25.85pt;margin-top:.3pt;width:218.45pt;height:16.3pt;z-index:2518446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">
                      <v:shape id="Text Box 30" o:spid="_x0000_s109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8CEC37A" w14:textId="77777777" w:rsidTr="00DC40D6">
              <w:trPr>
                <w:trHeight w:val="469"/>
              </w:trPr>
              <w:tc>
                <w:tcPr>
                  <w:tcW w:w="1053" w:type="dxa"/>
                </w:tcPr>
                <w:p w14:paraId="34344996" w14:textId="77777777" w:rsidR="003D313E" w:rsidRPr="00214D26" w:rsidRDefault="003D313E" w:rsidP="00DC40D6">
                  <w:pPr>
                    <w:rPr>
                      <w:color w:val="000000" w:themeColor="text1"/>
                    </w:rPr>
                  </w:pPr>
                </w:p>
              </w:tc>
              <w:tc>
                <w:tcPr>
                  <w:tcW w:w="1053" w:type="dxa"/>
                </w:tcPr>
                <w:p w14:paraId="54F7DAD4" w14:textId="77777777" w:rsidR="003D313E" w:rsidRPr="00214D26" w:rsidRDefault="003D313E" w:rsidP="00DC40D6">
                  <w:pPr>
                    <w:rPr>
                      <w:color w:val="000000" w:themeColor="text1"/>
                    </w:rPr>
                  </w:pPr>
                </w:p>
              </w:tc>
              <w:tc>
                <w:tcPr>
                  <w:tcW w:w="1053" w:type="dxa"/>
                </w:tcPr>
                <w:p w14:paraId="4392E0F7" w14:textId="77777777" w:rsidR="003D313E" w:rsidRPr="00214D26" w:rsidRDefault="003D313E" w:rsidP="00DC40D6">
                  <w:pPr>
                    <w:rPr>
                      <w:color w:val="000000" w:themeColor="text1"/>
                    </w:rPr>
                  </w:pPr>
                </w:p>
              </w:tc>
              <w:tc>
                <w:tcPr>
                  <w:tcW w:w="1053" w:type="dxa"/>
                </w:tcPr>
                <w:p w14:paraId="74CD376C" w14:textId="77777777" w:rsidR="003D313E" w:rsidRPr="00214D26" w:rsidRDefault="003D313E" w:rsidP="00DC40D6">
                  <w:pPr>
                    <w:rPr>
                      <w:color w:val="000000" w:themeColor="text1"/>
                    </w:rPr>
                  </w:pPr>
                </w:p>
              </w:tc>
              <w:tc>
                <w:tcPr>
                  <w:tcW w:w="1054" w:type="dxa"/>
                </w:tcPr>
                <w:p w14:paraId="7FD42650" w14:textId="77777777" w:rsidR="003D313E" w:rsidRPr="00214D26" w:rsidRDefault="003D313E" w:rsidP="00DC40D6">
                  <w:pPr>
                    <w:rPr>
                      <w:color w:val="000000" w:themeColor="text1"/>
                    </w:rPr>
                  </w:pPr>
                </w:p>
              </w:tc>
            </w:tr>
          </w:tbl>
          <w:p w14:paraId="7F2DCEE5"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5632" behindDoc="0" locked="0" layoutInCell="1" allowOverlap="1" wp14:anchorId="4D6AEA3F" wp14:editId="1ADC657F">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95" style="position:absolute;margin-left:24.3pt;margin-top:.4pt;width:218.45pt;height:16.3pt;z-index:2518456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">
                      <v:shape id="Text Box 36" o:spid="_x0000_s109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Pr="00214D26" w:rsidRDefault="003D313E" w:rsidP="00DC40D6">
            <w:pPr>
              <w:rPr>
                <w:color w:val="000000" w:themeColor="text1"/>
              </w:rPr>
            </w:pPr>
          </w:p>
          <w:p w14:paraId="615628E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13EF49B2" w14:textId="77777777" w:rsidTr="00DC40D6">
              <w:trPr>
                <w:trHeight w:val="469"/>
              </w:trPr>
              <w:tc>
                <w:tcPr>
                  <w:tcW w:w="1053" w:type="dxa"/>
                </w:tcPr>
                <w:p w14:paraId="416B2EC8" w14:textId="77777777" w:rsidR="003D313E" w:rsidRPr="00214D26" w:rsidRDefault="003D313E" w:rsidP="00DC40D6">
                  <w:pPr>
                    <w:rPr>
                      <w:color w:val="000000" w:themeColor="text1"/>
                    </w:rPr>
                  </w:pPr>
                </w:p>
              </w:tc>
              <w:tc>
                <w:tcPr>
                  <w:tcW w:w="1053" w:type="dxa"/>
                </w:tcPr>
                <w:p w14:paraId="47EE8FD7" w14:textId="77777777" w:rsidR="003D313E" w:rsidRPr="00214D26" w:rsidRDefault="003D313E" w:rsidP="00DC40D6">
                  <w:pPr>
                    <w:rPr>
                      <w:color w:val="000000" w:themeColor="text1"/>
                    </w:rPr>
                  </w:pPr>
                </w:p>
              </w:tc>
              <w:tc>
                <w:tcPr>
                  <w:tcW w:w="1053" w:type="dxa"/>
                </w:tcPr>
                <w:p w14:paraId="2610F523" w14:textId="77777777" w:rsidR="003D313E" w:rsidRPr="00214D26" w:rsidRDefault="003D313E" w:rsidP="00DC40D6">
                  <w:pPr>
                    <w:rPr>
                      <w:color w:val="000000" w:themeColor="text1"/>
                    </w:rPr>
                  </w:pPr>
                </w:p>
              </w:tc>
              <w:tc>
                <w:tcPr>
                  <w:tcW w:w="1053" w:type="dxa"/>
                </w:tcPr>
                <w:p w14:paraId="739904DF" w14:textId="77777777" w:rsidR="003D313E" w:rsidRPr="00214D26" w:rsidRDefault="003D313E" w:rsidP="00DC40D6">
                  <w:pPr>
                    <w:rPr>
                      <w:color w:val="000000" w:themeColor="text1"/>
                    </w:rPr>
                  </w:pPr>
                </w:p>
              </w:tc>
              <w:tc>
                <w:tcPr>
                  <w:tcW w:w="1054" w:type="dxa"/>
                </w:tcPr>
                <w:p w14:paraId="505CD1F3" w14:textId="77777777" w:rsidR="003D313E" w:rsidRPr="00214D26" w:rsidRDefault="003D313E" w:rsidP="00DC40D6">
                  <w:pPr>
                    <w:rPr>
                      <w:color w:val="000000" w:themeColor="text1"/>
                    </w:rPr>
                  </w:pPr>
                </w:p>
              </w:tc>
            </w:tr>
          </w:tbl>
          <w:p w14:paraId="5DEAF32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6656" behindDoc="0" locked="0" layoutInCell="1" allowOverlap="1" wp14:anchorId="11331340" wp14:editId="142E86EA">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101" style="position:absolute;margin-left:25pt;margin-top:.4pt;width:218.45pt;height:16.3pt;z-index:2518466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">
                      <v:shape id="Text Box 62" o:spid="_x0000_s110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Pr="00214D26" w:rsidRDefault="003D313E" w:rsidP="00DC40D6">
            <w:pPr>
              <w:rPr>
                <w:color w:val="000000" w:themeColor="text1"/>
              </w:rPr>
            </w:pPr>
          </w:p>
          <w:p w14:paraId="35B963B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17B1C43" w14:textId="77777777" w:rsidTr="00DC40D6">
              <w:trPr>
                <w:trHeight w:val="469"/>
              </w:trPr>
              <w:tc>
                <w:tcPr>
                  <w:tcW w:w="1053" w:type="dxa"/>
                </w:tcPr>
                <w:p w14:paraId="24326B39" w14:textId="77777777" w:rsidR="003D313E" w:rsidRPr="00214D26" w:rsidRDefault="003D313E" w:rsidP="00DC40D6">
                  <w:pPr>
                    <w:rPr>
                      <w:color w:val="000000" w:themeColor="text1"/>
                    </w:rPr>
                  </w:pPr>
                </w:p>
              </w:tc>
              <w:tc>
                <w:tcPr>
                  <w:tcW w:w="1053" w:type="dxa"/>
                </w:tcPr>
                <w:p w14:paraId="3D482F17" w14:textId="77777777" w:rsidR="003D313E" w:rsidRPr="00214D26" w:rsidRDefault="003D313E" w:rsidP="00DC40D6">
                  <w:pPr>
                    <w:rPr>
                      <w:color w:val="000000" w:themeColor="text1"/>
                    </w:rPr>
                  </w:pPr>
                </w:p>
              </w:tc>
              <w:tc>
                <w:tcPr>
                  <w:tcW w:w="1053" w:type="dxa"/>
                </w:tcPr>
                <w:p w14:paraId="154366D7" w14:textId="77777777" w:rsidR="003D313E" w:rsidRPr="00214D26" w:rsidRDefault="003D313E" w:rsidP="00DC40D6">
                  <w:pPr>
                    <w:rPr>
                      <w:color w:val="000000" w:themeColor="text1"/>
                    </w:rPr>
                  </w:pPr>
                </w:p>
              </w:tc>
              <w:tc>
                <w:tcPr>
                  <w:tcW w:w="1053" w:type="dxa"/>
                </w:tcPr>
                <w:p w14:paraId="55CD05A5" w14:textId="77777777" w:rsidR="003D313E" w:rsidRPr="00214D26" w:rsidRDefault="003D313E" w:rsidP="00DC40D6">
                  <w:pPr>
                    <w:rPr>
                      <w:color w:val="000000" w:themeColor="text1"/>
                    </w:rPr>
                  </w:pPr>
                </w:p>
              </w:tc>
              <w:tc>
                <w:tcPr>
                  <w:tcW w:w="1054" w:type="dxa"/>
                </w:tcPr>
                <w:p w14:paraId="355E65FB" w14:textId="77777777" w:rsidR="003D313E" w:rsidRPr="00214D26" w:rsidRDefault="003D313E" w:rsidP="00DC40D6">
                  <w:pPr>
                    <w:rPr>
                      <w:color w:val="000000" w:themeColor="text1"/>
                    </w:rPr>
                  </w:pPr>
                </w:p>
              </w:tc>
            </w:tr>
          </w:tbl>
          <w:p w14:paraId="6AF7F427"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7680" behindDoc="0" locked="0" layoutInCell="1" allowOverlap="1" wp14:anchorId="26A603FE" wp14:editId="46D143B3">
                      <wp:simplePos x="0" y="0"/>
                      <wp:positionH relativeFrom="column">
                        <wp:posOffset>319405</wp:posOffset>
                      </wp:positionH>
                      <wp:positionV relativeFrom="paragraph">
                        <wp:posOffset>4868</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107" style="position:absolute;margin-left:25.15pt;margin-top:.4pt;width:218.45pt;height:16.3pt;z-index:2518476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">
                      <v:shape id="Text Box 68" o:spid="_x0000_s110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6E5519C" w14:textId="77777777" w:rsidTr="00DC40D6">
              <w:trPr>
                <w:trHeight w:val="469"/>
              </w:trPr>
              <w:tc>
                <w:tcPr>
                  <w:tcW w:w="1053" w:type="dxa"/>
                </w:tcPr>
                <w:p w14:paraId="53FE8F6C" w14:textId="77777777" w:rsidR="003D313E" w:rsidRPr="00214D26" w:rsidRDefault="003D313E" w:rsidP="00DC40D6">
                  <w:pPr>
                    <w:rPr>
                      <w:color w:val="000000" w:themeColor="text1"/>
                    </w:rPr>
                  </w:pPr>
                </w:p>
              </w:tc>
              <w:tc>
                <w:tcPr>
                  <w:tcW w:w="1053" w:type="dxa"/>
                </w:tcPr>
                <w:p w14:paraId="67D0FCBF" w14:textId="77777777" w:rsidR="003D313E" w:rsidRPr="00214D26" w:rsidRDefault="003D313E" w:rsidP="00DC40D6">
                  <w:pPr>
                    <w:rPr>
                      <w:color w:val="000000" w:themeColor="text1"/>
                    </w:rPr>
                  </w:pPr>
                </w:p>
              </w:tc>
              <w:tc>
                <w:tcPr>
                  <w:tcW w:w="1053" w:type="dxa"/>
                </w:tcPr>
                <w:p w14:paraId="577D1569" w14:textId="77777777" w:rsidR="003D313E" w:rsidRPr="00214D26" w:rsidRDefault="003D313E" w:rsidP="00DC40D6">
                  <w:pPr>
                    <w:rPr>
                      <w:color w:val="000000" w:themeColor="text1"/>
                    </w:rPr>
                  </w:pPr>
                </w:p>
              </w:tc>
              <w:tc>
                <w:tcPr>
                  <w:tcW w:w="1053" w:type="dxa"/>
                </w:tcPr>
                <w:p w14:paraId="74AB37CE" w14:textId="77777777" w:rsidR="003D313E" w:rsidRPr="00214D26" w:rsidRDefault="003D313E" w:rsidP="00DC40D6">
                  <w:pPr>
                    <w:rPr>
                      <w:color w:val="000000" w:themeColor="text1"/>
                    </w:rPr>
                  </w:pPr>
                </w:p>
              </w:tc>
              <w:tc>
                <w:tcPr>
                  <w:tcW w:w="1054" w:type="dxa"/>
                </w:tcPr>
                <w:p w14:paraId="6788D1CB" w14:textId="77777777" w:rsidR="003D313E" w:rsidRPr="00214D26" w:rsidRDefault="003D313E" w:rsidP="00DC40D6">
                  <w:pPr>
                    <w:rPr>
                      <w:color w:val="000000" w:themeColor="text1"/>
                    </w:rPr>
                  </w:pPr>
                </w:p>
              </w:tc>
            </w:tr>
          </w:tbl>
          <w:p w14:paraId="267880A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8704" behindDoc="0" locked="0" layoutInCell="1" allowOverlap="1" wp14:anchorId="2C29FD44" wp14:editId="4125ECC4">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113" style="position:absolute;margin-left:25.15pt;margin-top:.4pt;width:218.45pt;height:16.3pt;z-index:25184870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">
                      <v:shape id="Text Box 74" o:spid="_x0000_s111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Pr="00214D26" w:rsidRDefault="003D313E" w:rsidP="00DC40D6">
            <w:pPr>
              <w:rPr>
                <w:color w:val="000000" w:themeColor="text1"/>
              </w:rPr>
            </w:pPr>
          </w:p>
          <w:p w14:paraId="17381C7A"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3444A8D" w14:textId="77777777" w:rsidTr="00DC40D6">
              <w:trPr>
                <w:trHeight w:val="469"/>
              </w:trPr>
              <w:tc>
                <w:tcPr>
                  <w:tcW w:w="1053" w:type="dxa"/>
                </w:tcPr>
                <w:p w14:paraId="5EA94012" w14:textId="77777777" w:rsidR="003D313E" w:rsidRPr="00214D26" w:rsidRDefault="003D313E" w:rsidP="00DC40D6">
                  <w:pPr>
                    <w:rPr>
                      <w:color w:val="000000" w:themeColor="text1"/>
                    </w:rPr>
                  </w:pPr>
                </w:p>
              </w:tc>
              <w:tc>
                <w:tcPr>
                  <w:tcW w:w="1053" w:type="dxa"/>
                </w:tcPr>
                <w:p w14:paraId="1E0BE4E2" w14:textId="77777777" w:rsidR="003D313E" w:rsidRPr="00214D26" w:rsidRDefault="003D313E" w:rsidP="00DC40D6">
                  <w:pPr>
                    <w:rPr>
                      <w:color w:val="000000" w:themeColor="text1"/>
                    </w:rPr>
                  </w:pPr>
                </w:p>
              </w:tc>
              <w:tc>
                <w:tcPr>
                  <w:tcW w:w="1053" w:type="dxa"/>
                </w:tcPr>
                <w:p w14:paraId="49586C9F" w14:textId="77777777" w:rsidR="003D313E" w:rsidRPr="00214D26" w:rsidRDefault="003D313E" w:rsidP="00DC40D6">
                  <w:pPr>
                    <w:rPr>
                      <w:color w:val="000000" w:themeColor="text1"/>
                    </w:rPr>
                  </w:pPr>
                </w:p>
              </w:tc>
              <w:tc>
                <w:tcPr>
                  <w:tcW w:w="1053" w:type="dxa"/>
                </w:tcPr>
                <w:p w14:paraId="604BE447" w14:textId="77777777" w:rsidR="003D313E" w:rsidRPr="00214D26" w:rsidRDefault="003D313E" w:rsidP="00DC40D6">
                  <w:pPr>
                    <w:rPr>
                      <w:color w:val="000000" w:themeColor="text1"/>
                    </w:rPr>
                  </w:pPr>
                </w:p>
              </w:tc>
              <w:tc>
                <w:tcPr>
                  <w:tcW w:w="1054" w:type="dxa"/>
                </w:tcPr>
                <w:p w14:paraId="5A8173CC" w14:textId="77777777" w:rsidR="003D313E" w:rsidRPr="00214D26" w:rsidRDefault="003D313E" w:rsidP="00DC40D6">
                  <w:pPr>
                    <w:rPr>
                      <w:color w:val="000000" w:themeColor="text1"/>
                    </w:rPr>
                  </w:pPr>
                </w:p>
              </w:tc>
            </w:tr>
          </w:tbl>
          <w:p w14:paraId="5DECDD3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9728" behindDoc="0" locked="0" layoutInCell="1" allowOverlap="1" wp14:anchorId="4D1BF469" wp14:editId="66F8F9D6">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119" style="position:absolute;margin-left:24.25pt;margin-top:.4pt;width:218.45pt;height:16.3pt;z-index:25184972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ANNOok4AwAAKREAAA4AAAAAAAAAAAAAAAAALgIAAGRycy9lMm9Eb2MueG1sUEsB&#13;&#10;Ai0AFAAGAAgAAAAhANu7hpvhAAAACwEAAA8AAAAAAAAAAAAAAAAAkgUAAGRycy9kb3ducmV2Lnht&#13;&#10;bFBLBQYAAAAABAAEAPMAAACgBgAAAAA=&#13;&#10;">
                      <v:shape id="Text Box 80" o:spid="_x0000_s112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Pr="00214D26" w:rsidRDefault="003D313E" w:rsidP="00DC40D6">
            <w:pPr>
              <w:rPr>
                <w:color w:val="000000" w:themeColor="text1"/>
              </w:rPr>
            </w:pPr>
          </w:p>
        </w:tc>
      </w:tr>
    </w:tbl>
    <w:p w14:paraId="4483EFC4" w14:textId="74EC7075" w:rsidR="00813943" w:rsidRPr="00214D26" w:rsidRDefault="00FD4860" w:rsidP="00813943">
      <w:pPr>
        <w:rPr>
          <w:color w:val="000000" w:themeColor="text1"/>
          <w:sz w:val="28"/>
          <w:szCs w:val="28"/>
        </w:rPr>
      </w:pPr>
      <w:r>
        <w:rPr>
          <w:b/>
          <w:bCs/>
          <w:color w:val="000000" w:themeColor="text1"/>
          <w:sz w:val="28"/>
          <w:szCs w:val="28"/>
        </w:rPr>
        <w:lastRenderedPageBreak/>
        <w:t>10</w:t>
      </w:r>
      <w:r w:rsidR="003403E6" w:rsidRPr="00214D26">
        <w:rPr>
          <w:b/>
          <w:bCs/>
          <w:color w:val="000000" w:themeColor="text1"/>
          <w:sz w:val="28"/>
          <w:szCs w:val="28"/>
        </w:rPr>
        <w:t>.</w:t>
      </w:r>
      <w:r w:rsidR="003403E6" w:rsidRPr="00214D26">
        <w:rPr>
          <w:b/>
          <w:bCs/>
          <w:color w:val="000000" w:themeColor="text1"/>
          <w:sz w:val="28"/>
          <w:szCs w:val="28"/>
        </w:rPr>
        <w:tab/>
      </w:r>
      <w:r w:rsidR="00813943" w:rsidRPr="00214D26">
        <w:rPr>
          <w:b/>
          <w:bCs/>
          <w:color w:val="000000" w:themeColor="text1"/>
          <w:sz w:val="28"/>
          <w:szCs w:val="28"/>
        </w:rPr>
        <w:t>Question</w:t>
      </w:r>
      <w:r w:rsidR="00DA6588" w:rsidRPr="00214D26">
        <w:rPr>
          <w:b/>
          <w:bCs/>
          <w:color w:val="000000" w:themeColor="text1"/>
          <w:sz w:val="28"/>
          <w:szCs w:val="28"/>
        </w:rPr>
        <w:t>s</w:t>
      </w:r>
      <w:r w:rsidR="00813943" w:rsidRPr="00214D26">
        <w:rPr>
          <w:b/>
          <w:bCs/>
          <w:color w:val="000000" w:themeColor="text1"/>
          <w:sz w:val="28"/>
          <w:szCs w:val="28"/>
        </w:rPr>
        <w:t xml:space="preserve"> on NASA TLX:</w:t>
      </w:r>
    </w:p>
    <w:p w14:paraId="6D70C880" w14:textId="11BCE6BC" w:rsidR="003A2AB5" w:rsidRPr="00626C51" w:rsidRDefault="003A2AB5" w:rsidP="00D16AA7">
      <w:pPr>
        <w:jc w:val="center"/>
        <w:rPr>
          <w:b/>
          <w:bCs/>
          <w:color w:val="C00000"/>
        </w:rPr>
      </w:pPr>
    </w:p>
    <w:p w14:paraId="4370DEF4" w14:textId="105B6B3C" w:rsidR="008A0BCA" w:rsidRPr="00626C51" w:rsidRDefault="00626C51" w:rsidP="00216B43">
      <w:pPr>
        <w:rPr>
          <w:b/>
          <w:bCs/>
          <w:color w:val="C00000"/>
        </w:rPr>
      </w:pPr>
      <w:r w:rsidRPr="00626C51">
        <w:rPr>
          <w:noProof/>
          <w:color w:val="C00000"/>
        </w:rPr>
        <mc:AlternateContent>
          <mc:Choice Requires="wps">
            <w:drawing>
              <wp:anchor distT="0" distB="0" distL="114300" distR="114300" simplePos="0" relativeHeight="251876352" behindDoc="0" locked="0" layoutInCell="1" allowOverlap="1" wp14:anchorId="24747344" wp14:editId="1F460FB7">
                <wp:simplePos x="0" y="0"/>
                <wp:positionH relativeFrom="column">
                  <wp:posOffset>2854325</wp:posOffset>
                </wp:positionH>
                <wp:positionV relativeFrom="paragraph">
                  <wp:posOffset>166158</wp:posOffset>
                </wp:positionV>
                <wp:extent cx="2794635" cy="301105"/>
                <wp:effectExtent l="0" t="0" r="0" b="3810"/>
                <wp:wrapNone/>
                <wp:docPr id="134" name="Text Box 134"/>
                <wp:cNvGraphicFramePr/>
                <a:graphic xmlns:a="http://schemas.openxmlformats.org/drawingml/2006/main">
                  <a:graphicData uri="http://schemas.microsoft.com/office/word/2010/wordprocessingShape">
                    <wps:wsp>
                      <wps:cNvSpPr txBox="1"/>
                      <wps:spPr>
                        <a:xfrm>
                          <a:off x="0" y="0"/>
                          <a:ext cx="2794635" cy="301105"/>
                        </a:xfrm>
                        <a:prstGeom prst="rect">
                          <a:avLst/>
                        </a:prstGeom>
                        <a:solidFill>
                          <a:schemeClr val="lt1"/>
                        </a:solidFill>
                        <a:ln w="6350">
                          <a:noFill/>
                        </a:ln>
                      </wps:spPr>
                      <wps:txbx>
                        <w:txbxContent>
                          <w:p w14:paraId="6433C367" w14:textId="77777777" w:rsidR="005221A7" w:rsidRPr="00241CBC" w:rsidRDefault="005221A7" w:rsidP="005221A7">
                            <w:pPr>
                              <w:rPr>
                                <w:rFonts w:ascii="Times" w:hAnsi="Times"/>
                              </w:rPr>
                            </w:pPr>
                            <w:r>
                              <w:rPr>
                                <w:rFonts w:ascii="Times" w:hAnsi="Times"/>
                              </w:rPr>
                              <w:t>How mentally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7344" id="Text Box 134" o:spid="_x0000_s1125" type="#_x0000_t202" style="position:absolute;margin-left:224.75pt;margin-top:13.1pt;width:220.05pt;height:23.7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" fillcolor="white [3201]" stroked="f" strokeweight=".5pt">
                <v:textbox>
                  <w:txbxContent>
                    <w:p w14:paraId="6433C367" w14:textId="77777777" w:rsidR="005221A7" w:rsidRPr="00241CBC" w:rsidRDefault="005221A7" w:rsidP="005221A7">
                      <w:pPr>
                        <w:rPr>
                          <w:rFonts w:ascii="Times" w:hAnsi="Times"/>
                        </w:rPr>
                      </w:pPr>
                      <w:r>
                        <w:rPr>
                          <w:rFonts w:ascii="Times" w:hAnsi="Times"/>
                        </w:rPr>
                        <w:t>How mentally demanding was the task?</w:t>
                      </w:r>
                    </w:p>
                  </w:txbxContent>
                </v:textbox>
              </v:shape>
            </w:pict>
          </mc:Fallback>
        </mc:AlternateContent>
      </w:r>
    </w:p>
    <w:p w14:paraId="14CEC5B9" w14:textId="0A6CF0B8"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52800" behindDoc="0" locked="0" layoutInCell="1" allowOverlap="1" wp14:anchorId="3E2D0E66" wp14:editId="18058A84">
                <wp:simplePos x="0" y="0"/>
                <wp:positionH relativeFrom="column">
                  <wp:posOffset>249555</wp:posOffset>
                </wp:positionH>
                <wp:positionV relativeFrom="paragraph">
                  <wp:posOffset>59921</wp:posOffset>
                </wp:positionV>
                <wp:extent cx="1215736" cy="279862"/>
                <wp:effectExtent l="0" t="0" r="3810" b="0"/>
                <wp:wrapNone/>
                <wp:docPr id="100" name="Text Box 100"/>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0E66" id="Text Box 100" o:spid="_x0000_s1126" type="#_x0000_t202" style="position:absolute;margin-left:19.65pt;margin-top:4.7pt;width:95.75pt;height:22.0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" fillcolor="white [3201]" stroked="f" strokeweight=".5pt">
                <v:textbo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v:textbox>
              </v:shape>
            </w:pict>
          </mc:Fallback>
        </mc:AlternateContent>
      </w:r>
    </w:p>
    <w:p w14:paraId="5B83F943" w14:textId="40F48ECB" w:rsidR="005221A7" w:rsidRPr="00626C51" w:rsidRDefault="00D739F7" w:rsidP="005221A7">
      <w:pPr>
        <w:rPr>
          <w:color w:val="C00000"/>
        </w:rPr>
      </w:pPr>
      <w:ins w:id="17" w:author="Rashid Islam" w:date="2022-02-18T18:55:00Z">
        <w:r w:rsidRPr="00626C51">
          <w:rPr>
            <w:noProof/>
            <w:color w:val="C00000"/>
          </w:rPr>
          <mc:AlternateContent>
            <mc:Choice Requires="wps">
              <w:drawing>
                <wp:anchor distT="0" distB="0" distL="114300" distR="114300" simplePos="0" relativeHeight="251992064" behindDoc="0" locked="0" layoutInCell="1" allowOverlap="1" wp14:anchorId="78E6E8A2" wp14:editId="41D79BE2">
                  <wp:simplePos x="0" y="0"/>
                  <wp:positionH relativeFrom="column">
                    <wp:posOffset>3223260</wp:posOffset>
                  </wp:positionH>
                  <wp:positionV relativeFrom="paragraph">
                    <wp:posOffset>73237</wp:posOffset>
                  </wp:positionV>
                  <wp:extent cx="0" cy="289560"/>
                  <wp:effectExtent l="0" t="0" r="12700" b="15240"/>
                  <wp:wrapNone/>
                  <wp:docPr id="142" name="Straight Connector 142"/>
                  <wp:cNvGraphicFramePr/>
                  <a:graphic xmlns:a="http://schemas.openxmlformats.org/drawingml/2006/main">
                    <a:graphicData uri="http://schemas.microsoft.com/office/word/2010/wordprocessingShape">
                      <wps:wsp>
                        <wps:cNvCnPr/>
                        <wps:spPr>
                          <a:xfrm>
                            <a:off x="0" y="0"/>
                            <a:ext cx="0" cy="289560"/>
                          </a:xfrm>
                          <a:prstGeom prst="line">
                            <a:avLst/>
                          </a:prstGeom>
                          <a:ln w="952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736AB3" id="Straight Connector 142" o:spid="_x0000_s1026" style="position:absolute;z-index:25199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8pt,5.75pt" to="253.8pt,28.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" strokecolor="black [3213]">
                  <v:stroke joinstyle="miter"/>
                </v:line>
              </w:pict>
            </mc:Fallback>
          </mc:AlternateContent>
        </w:r>
      </w:ins>
      <w:del w:id="18" w:author="Rashid Islam" w:date="2022-02-18T18:55:00Z">
        <w:r w:rsidR="005221A7" w:rsidRPr="00626C51" w:rsidDel="00D739F7">
          <w:rPr>
            <w:noProof/>
            <w:color w:val="C00000"/>
          </w:rPr>
          <mc:AlternateContent>
            <mc:Choice Requires="wps">
              <w:drawing>
                <wp:anchor distT="0" distB="0" distL="114300" distR="114300" simplePos="0" relativeHeight="251853824" behindDoc="0" locked="0" layoutInCell="1" allowOverlap="1" wp14:anchorId="293D6E73" wp14:editId="45625F59">
                  <wp:simplePos x="0" y="0"/>
                  <wp:positionH relativeFrom="column">
                    <wp:posOffset>3228340</wp:posOffset>
                  </wp:positionH>
                  <wp:positionV relativeFrom="paragraph">
                    <wp:posOffset>69003</wp:posOffset>
                  </wp:positionV>
                  <wp:extent cx="0" cy="289772"/>
                  <wp:effectExtent l="0" t="0" r="12700" b="15240"/>
                  <wp:wrapNone/>
                  <wp:docPr id="102" name="Straight Connector 102"/>
                  <wp:cNvGraphicFramePr/>
                  <a:graphic xmlns:a="http://schemas.openxmlformats.org/drawingml/2006/main">
                    <a:graphicData uri="http://schemas.microsoft.com/office/word/2010/wordprocessingShape">
                      <wps:wsp>
                        <wps:cNvCnPr/>
                        <wps:spPr>
                          <a:xfrm>
                            <a:off x="0" y="0"/>
                            <a:ext cx="0" cy="289772"/>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08F9D5" id="Straight Connector 102" o:spid="_x0000_s1026" style="position:absolute;z-index:25185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4.2pt,5.45pt" to="254.2pt,2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" strokecolor="black [3213]" strokeweight="1.25pt">
                  <v:stroke joinstyle="miter"/>
                </v:line>
              </w:pict>
            </mc:Fallback>
          </mc:AlternateContent>
        </w:r>
      </w:del>
      <w:r w:rsidR="005221A7" w:rsidRPr="00626C51">
        <w:rPr>
          <w:noProof/>
          <w:color w:val="C00000"/>
        </w:rPr>
        <mc:AlternateContent>
          <mc:Choice Requires="wps">
            <w:drawing>
              <wp:anchor distT="0" distB="0" distL="114300" distR="114300" simplePos="0" relativeHeight="251854848" behindDoc="0" locked="0" layoutInCell="1" allowOverlap="1" wp14:anchorId="37C4538A" wp14:editId="3344812A">
                <wp:simplePos x="0" y="0"/>
                <wp:positionH relativeFrom="column">
                  <wp:posOffset>-124691</wp:posOffset>
                </wp:positionH>
                <wp:positionV relativeFrom="paragraph">
                  <wp:posOffset>188018</wp:posOffset>
                </wp:positionV>
                <wp:extent cx="301336" cy="197427"/>
                <wp:effectExtent l="0" t="0" r="3810" b="6350"/>
                <wp:wrapNone/>
                <wp:docPr id="103" name="Text Box 103"/>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649BB94" w14:textId="77777777" w:rsidR="005221A7" w:rsidRPr="003E64D5" w:rsidRDefault="005221A7" w:rsidP="005221A7">
                            <w:r w:rsidRPr="003E64D5">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4538A" id="Text Box 103" o:spid="_x0000_s1127" type="#_x0000_t202" style="position:absolute;margin-left:-9.8pt;margin-top:14.8pt;width:23.75pt;height:15.5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dDkVKAIAAEsEAAAOAAAAZHJzL2Uyb0RvYy54bWysVFFv2yAQfp+0/4B4X+wkW9p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9dDkVKAIAAEsEAAAOAAAAAAAAAAAAAAAAAC4CAABk&#13;&#10;cnMvZTJvRG9jLnhtbFBLAQItABQABgAIAAAAIQBEdOqR5AAAAA0BAAAPAAAAAAAAAAAAAAAAAIIE&#13;&#10;AABkcnMvZG93bnJldi54bWxQSwUGAAAAAAQABADzAAAAkwUAAAAA&#13;&#10;" fillcolor="white [3201]" stroked="f" strokeweight=".5pt">
                <v:textbox inset="0,0,0,0">
                  <w:txbxContent>
                    <w:p w14:paraId="7649BB94" w14:textId="77777777" w:rsidR="005221A7" w:rsidRPr="003E64D5" w:rsidRDefault="005221A7" w:rsidP="005221A7">
                      <w:r w:rsidRPr="003E64D5">
                        <w:t>1</w:t>
                      </w:r>
                      <w:r>
                        <w:t>.</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A2A2540" w14:textId="77777777" w:rsidTr="00DC40D6">
        <w:tc>
          <w:tcPr>
            <w:tcW w:w="450" w:type="dxa"/>
          </w:tcPr>
          <w:p w14:paraId="70FE5BE0" w14:textId="77777777" w:rsidR="005221A7" w:rsidRPr="00626C51" w:rsidRDefault="005221A7" w:rsidP="00DC40D6">
            <w:pPr>
              <w:rPr>
                <w:color w:val="C00000"/>
              </w:rPr>
            </w:pPr>
          </w:p>
        </w:tc>
        <w:tc>
          <w:tcPr>
            <w:tcW w:w="450" w:type="dxa"/>
          </w:tcPr>
          <w:p w14:paraId="691786BA" w14:textId="77777777" w:rsidR="005221A7" w:rsidRPr="00626C51" w:rsidRDefault="005221A7" w:rsidP="00DC40D6">
            <w:pPr>
              <w:rPr>
                <w:color w:val="C00000"/>
              </w:rPr>
            </w:pPr>
          </w:p>
        </w:tc>
        <w:tc>
          <w:tcPr>
            <w:tcW w:w="450" w:type="dxa"/>
          </w:tcPr>
          <w:p w14:paraId="46986C34" w14:textId="77777777" w:rsidR="005221A7" w:rsidRPr="00626C51" w:rsidRDefault="005221A7" w:rsidP="00DC40D6">
            <w:pPr>
              <w:rPr>
                <w:color w:val="C00000"/>
              </w:rPr>
            </w:pPr>
          </w:p>
        </w:tc>
        <w:tc>
          <w:tcPr>
            <w:tcW w:w="450" w:type="dxa"/>
          </w:tcPr>
          <w:p w14:paraId="607BF08A" w14:textId="77777777" w:rsidR="005221A7" w:rsidRPr="00626C51" w:rsidRDefault="005221A7" w:rsidP="00DC40D6">
            <w:pPr>
              <w:rPr>
                <w:color w:val="C00000"/>
              </w:rPr>
            </w:pPr>
          </w:p>
        </w:tc>
        <w:tc>
          <w:tcPr>
            <w:tcW w:w="451" w:type="dxa"/>
          </w:tcPr>
          <w:p w14:paraId="0DC7BC52" w14:textId="77777777" w:rsidR="005221A7" w:rsidRPr="00626C51" w:rsidRDefault="005221A7" w:rsidP="00DC40D6">
            <w:pPr>
              <w:rPr>
                <w:color w:val="C00000"/>
              </w:rPr>
            </w:pPr>
          </w:p>
        </w:tc>
        <w:tc>
          <w:tcPr>
            <w:tcW w:w="451" w:type="dxa"/>
          </w:tcPr>
          <w:p w14:paraId="429055A1" w14:textId="77777777" w:rsidR="005221A7" w:rsidRPr="00626C51" w:rsidRDefault="005221A7" w:rsidP="00DC40D6">
            <w:pPr>
              <w:rPr>
                <w:color w:val="C00000"/>
              </w:rPr>
            </w:pPr>
          </w:p>
        </w:tc>
        <w:tc>
          <w:tcPr>
            <w:tcW w:w="451" w:type="dxa"/>
          </w:tcPr>
          <w:p w14:paraId="3631D20A" w14:textId="77777777" w:rsidR="005221A7" w:rsidRPr="00626C51" w:rsidRDefault="005221A7" w:rsidP="00DC40D6">
            <w:pPr>
              <w:rPr>
                <w:color w:val="C00000"/>
              </w:rPr>
            </w:pPr>
          </w:p>
        </w:tc>
        <w:tc>
          <w:tcPr>
            <w:tcW w:w="451" w:type="dxa"/>
          </w:tcPr>
          <w:p w14:paraId="3053873A" w14:textId="77777777" w:rsidR="005221A7" w:rsidRPr="00626C51" w:rsidRDefault="005221A7" w:rsidP="00DC40D6">
            <w:pPr>
              <w:rPr>
                <w:color w:val="C00000"/>
              </w:rPr>
            </w:pPr>
          </w:p>
        </w:tc>
        <w:tc>
          <w:tcPr>
            <w:tcW w:w="451" w:type="dxa"/>
          </w:tcPr>
          <w:p w14:paraId="0F777B63" w14:textId="77777777" w:rsidR="005221A7" w:rsidRPr="00626C51" w:rsidRDefault="005221A7" w:rsidP="00DC40D6">
            <w:pPr>
              <w:rPr>
                <w:color w:val="C00000"/>
              </w:rPr>
            </w:pPr>
          </w:p>
        </w:tc>
        <w:tc>
          <w:tcPr>
            <w:tcW w:w="451" w:type="dxa"/>
          </w:tcPr>
          <w:p w14:paraId="75C54B18" w14:textId="11CB57D0" w:rsidR="005221A7" w:rsidRPr="00626C51" w:rsidRDefault="005221A7" w:rsidP="00DC40D6">
            <w:pPr>
              <w:rPr>
                <w:color w:val="C00000"/>
              </w:rPr>
            </w:pPr>
          </w:p>
        </w:tc>
        <w:tc>
          <w:tcPr>
            <w:tcW w:w="451" w:type="dxa"/>
          </w:tcPr>
          <w:p w14:paraId="2CDED886" w14:textId="67BB7770" w:rsidR="005221A7" w:rsidRPr="00626C51" w:rsidRDefault="005221A7" w:rsidP="00DC40D6">
            <w:pPr>
              <w:rPr>
                <w:color w:val="C00000"/>
              </w:rPr>
            </w:pPr>
          </w:p>
        </w:tc>
        <w:tc>
          <w:tcPr>
            <w:tcW w:w="451" w:type="dxa"/>
          </w:tcPr>
          <w:p w14:paraId="7C254971" w14:textId="77777777" w:rsidR="005221A7" w:rsidRPr="00626C51" w:rsidRDefault="005221A7" w:rsidP="00DC40D6">
            <w:pPr>
              <w:rPr>
                <w:color w:val="C00000"/>
              </w:rPr>
            </w:pPr>
          </w:p>
        </w:tc>
        <w:tc>
          <w:tcPr>
            <w:tcW w:w="451" w:type="dxa"/>
          </w:tcPr>
          <w:p w14:paraId="3D7F802B" w14:textId="77777777" w:rsidR="005221A7" w:rsidRPr="00626C51" w:rsidRDefault="005221A7" w:rsidP="00DC40D6">
            <w:pPr>
              <w:rPr>
                <w:color w:val="C00000"/>
              </w:rPr>
            </w:pPr>
          </w:p>
        </w:tc>
        <w:tc>
          <w:tcPr>
            <w:tcW w:w="451" w:type="dxa"/>
          </w:tcPr>
          <w:p w14:paraId="5F64BEDF" w14:textId="77777777" w:rsidR="005221A7" w:rsidRPr="00626C51" w:rsidRDefault="005221A7" w:rsidP="00DC40D6">
            <w:pPr>
              <w:rPr>
                <w:color w:val="C00000"/>
              </w:rPr>
            </w:pPr>
          </w:p>
        </w:tc>
        <w:tc>
          <w:tcPr>
            <w:tcW w:w="451" w:type="dxa"/>
          </w:tcPr>
          <w:p w14:paraId="36FB5544" w14:textId="77777777" w:rsidR="005221A7" w:rsidRPr="00626C51" w:rsidRDefault="005221A7" w:rsidP="00DC40D6">
            <w:pPr>
              <w:rPr>
                <w:color w:val="C00000"/>
              </w:rPr>
            </w:pPr>
          </w:p>
        </w:tc>
        <w:tc>
          <w:tcPr>
            <w:tcW w:w="451" w:type="dxa"/>
          </w:tcPr>
          <w:p w14:paraId="6302ECE4" w14:textId="77777777" w:rsidR="005221A7" w:rsidRPr="00626C51" w:rsidRDefault="005221A7" w:rsidP="00DC40D6">
            <w:pPr>
              <w:rPr>
                <w:color w:val="C00000"/>
              </w:rPr>
            </w:pPr>
          </w:p>
        </w:tc>
        <w:tc>
          <w:tcPr>
            <w:tcW w:w="451" w:type="dxa"/>
          </w:tcPr>
          <w:p w14:paraId="0246C2D8" w14:textId="77777777" w:rsidR="005221A7" w:rsidRPr="00626C51" w:rsidRDefault="005221A7" w:rsidP="00DC40D6">
            <w:pPr>
              <w:rPr>
                <w:color w:val="C00000"/>
              </w:rPr>
            </w:pPr>
          </w:p>
        </w:tc>
        <w:tc>
          <w:tcPr>
            <w:tcW w:w="451" w:type="dxa"/>
          </w:tcPr>
          <w:p w14:paraId="6FAD8E0A" w14:textId="77777777" w:rsidR="005221A7" w:rsidRPr="00626C51" w:rsidRDefault="005221A7" w:rsidP="00DC40D6">
            <w:pPr>
              <w:rPr>
                <w:color w:val="C00000"/>
              </w:rPr>
            </w:pPr>
          </w:p>
        </w:tc>
        <w:tc>
          <w:tcPr>
            <w:tcW w:w="451" w:type="dxa"/>
          </w:tcPr>
          <w:p w14:paraId="702F10F7" w14:textId="77777777" w:rsidR="005221A7" w:rsidRPr="00626C51" w:rsidRDefault="005221A7" w:rsidP="00DC40D6">
            <w:pPr>
              <w:rPr>
                <w:color w:val="C00000"/>
              </w:rPr>
            </w:pPr>
          </w:p>
        </w:tc>
        <w:tc>
          <w:tcPr>
            <w:tcW w:w="451" w:type="dxa"/>
          </w:tcPr>
          <w:p w14:paraId="58AAC3E6" w14:textId="77777777" w:rsidR="005221A7" w:rsidRPr="00626C51" w:rsidRDefault="005221A7" w:rsidP="00DC40D6">
            <w:pPr>
              <w:rPr>
                <w:color w:val="C00000"/>
              </w:rPr>
            </w:pPr>
          </w:p>
        </w:tc>
      </w:tr>
    </w:tbl>
    <w:p w14:paraId="2DE3C1CC"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51776" behindDoc="0" locked="0" layoutInCell="1" allowOverlap="1" wp14:anchorId="16CDE408" wp14:editId="661C0817">
                <wp:simplePos x="0" y="0"/>
                <wp:positionH relativeFrom="column">
                  <wp:posOffset>259773</wp:posOffset>
                </wp:positionH>
                <wp:positionV relativeFrom="paragraph">
                  <wp:posOffset>635</wp:posOffset>
                </wp:positionV>
                <wp:extent cx="5464175" cy="300741"/>
                <wp:effectExtent l="0" t="0" r="0" b="4445"/>
                <wp:wrapNone/>
                <wp:docPr id="101" name="Group 101"/>
                <wp:cNvGraphicFramePr/>
                <a:graphic xmlns:a="http://schemas.openxmlformats.org/drawingml/2006/main">
                  <a:graphicData uri="http://schemas.microsoft.com/office/word/2010/wordprocessingGroup">
                    <wpg:wgp>
                      <wpg:cNvGrpSpPr/>
                      <wpg:grpSpPr>
                        <a:xfrm>
                          <a:off x="0" y="0"/>
                          <a:ext cx="5464175" cy="300741"/>
                          <a:chOff x="332516" y="0"/>
                          <a:chExt cx="5527956" cy="352486"/>
                        </a:xfrm>
                      </wpg:grpSpPr>
                      <wps:wsp>
                        <wps:cNvPr id="98" name="Text Box 98"/>
                        <wps:cNvSpPr txBox="1"/>
                        <wps:spPr>
                          <a:xfrm>
                            <a:off x="332516" y="0"/>
                            <a:ext cx="1049557" cy="352486"/>
                          </a:xfrm>
                          <a:prstGeom prst="rect">
                            <a:avLst/>
                          </a:prstGeom>
                          <a:solidFill>
                            <a:schemeClr val="lt1"/>
                          </a:solidFill>
                          <a:ln w="6350">
                            <a:noFill/>
                          </a:ln>
                        </wps:spPr>
                        <wps:txbx>
                          <w:txbxContent>
                            <w:p w14:paraId="023E579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998027" y="0"/>
                            <a:ext cx="862445" cy="301336"/>
                          </a:xfrm>
                          <a:prstGeom prst="rect">
                            <a:avLst/>
                          </a:prstGeom>
                          <a:solidFill>
                            <a:schemeClr val="lt1"/>
                          </a:solidFill>
                          <a:ln w="6350">
                            <a:noFill/>
                          </a:ln>
                        </wps:spPr>
                        <wps:txbx>
                          <w:txbxContent>
                            <w:p w14:paraId="471877B1"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DE408" id="Group 101" o:spid="_x0000_s1128" style="position:absolute;margin-left:20.45pt;margin-top:.05pt;width:430.25pt;height:23.7pt;z-index:25185177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">
                <v:shape id="Text Box 98" o:spid="_x0000_s1129"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023E5791" w14:textId="77777777" w:rsidR="005221A7" w:rsidRPr="00241CBC" w:rsidRDefault="005221A7" w:rsidP="005221A7">
                        <w:pPr>
                          <w:rPr>
                            <w:rFonts w:ascii="Times" w:hAnsi="Times"/>
                          </w:rPr>
                        </w:pPr>
                        <w:r>
                          <w:rPr>
                            <w:rFonts w:ascii="Times" w:hAnsi="Times"/>
                          </w:rPr>
                          <w:t>Very Low</w:t>
                        </w:r>
                      </w:p>
                    </w:txbxContent>
                  </v:textbox>
                </v:shape>
                <v:shape id="Text Box 99" o:spid="_x0000_s1130"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" fillcolor="white [3201]" stroked="f" strokeweight=".5pt">
                  <v:textbox>
                    <w:txbxContent>
                      <w:p w14:paraId="471877B1"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158E75C5" w14:textId="5F85FA47" w:rsidR="005221A7" w:rsidRPr="00626C51" w:rsidRDefault="005221A7" w:rsidP="005221A7">
      <w:pPr>
        <w:rPr>
          <w:color w:val="C00000"/>
        </w:rPr>
      </w:pPr>
    </w:p>
    <w:p w14:paraId="1548C50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7376" behindDoc="0" locked="0" layoutInCell="1" allowOverlap="1" wp14:anchorId="038A72D1" wp14:editId="5793436B">
                <wp:simplePos x="0" y="0"/>
                <wp:positionH relativeFrom="column">
                  <wp:posOffset>2773680</wp:posOffset>
                </wp:positionH>
                <wp:positionV relativeFrom="paragraph">
                  <wp:posOffset>157057</wp:posOffset>
                </wp:positionV>
                <wp:extent cx="3158316" cy="270163"/>
                <wp:effectExtent l="0" t="0" r="4445" b="0"/>
                <wp:wrapNone/>
                <wp:docPr id="135" name="Text Box 135"/>
                <wp:cNvGraphicFramePr/>
                <a:graphic xmlns:a="http://schemas.openxmlformats.org/drawingml/2006/main">
                  <a:graphicData uri="http://schemas.microsoft.com/office/word/2010/wordprocessingShape">
                    <wps:wsp>
                      <wps:cNvSpPr txBox="1"/>
                      <wps:spPr>
                        <a:xfrm>
                          <a:off x="0" y="0"/>
                          <a:ext cx="3158316" cy="270163"/>
                        </a:xfrm>
                        <a:prstGeom prst="rect">
                          <a:avLst/>
                        </a:prstGeom>
                        <a:solidFill>
                          <a:schemeClr val="lt1"/>
                        </a:solidFill>
                        <a:ln w="6350">
                          <a:noFill/>
                        </a:ln>
                      </wps:spPr>
                      <wps:txb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72D1" id="Text Box 135" o:spid="_x0000_s1131" type="#_x0000_t202" style="position:absolute;margin-left:218.4pt;margin-top:12.35pt;width:248.7pt;height:21.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" fillcolor="white [3201]" stroked="f" strokeweight=".5pt">
                <v:textbo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v:textbox>
              </v:shape>
            </w:pict>
          </mc:Fallback>
        </mc:AlternateContent>
      </w:r>
      <w:r w:rsidRPr="00626C51">
        <w:rPr>
          <w:noProof/>
          <w:color w:val="C00000"/>
        </w:rPr>
        <mc:AlternateContent>
          <mc:Choice Requires="wps">
            <w:drawing>
              <wp:anchor distT="0" distB="0" distL="114300" distR="114300" simplePos="0" relativeHeight="251871232" behindDoc="0" locked="0" layoutInCell="1" allowOverlap="1" wp14:anchorId="0DCF9E70" wp14:editId="3306BEC2">
                <wp:simplePos x="0" y="0"/>
                <wp:positionH relativeFrom="column">
                  <wp:posOffset>259773</wp:posOffset>
                </wp:positionH>
                <wp:positionV relativeFrom="paragraph">
                  <wp:posOffset>189634</wp:posOffset>
                </wp:positionV>
                <wp:extent cx="1330036" cy="279400"/>
                <wp:effectExtent l="0" t="0" r="3810" b="0"/>
                <wp:wrapNone/>
                <wp:docPr id="129" name="Text Box 129"/>
                <wp:cNvGraphicFramePr/>
                <a:graphic xmlns:a="http://schemas.openxmlformats.org/drawingml/2006/main">
                  <a:graphicData uri="http://schemas.microsoft.com/office/word/2010/wordprocessingShape">
                    <wps:wsp>
                      <wps:cNvSpPr txBox="1"/>
                      <wps:spPr>
                        <a:xfrm>
                          <a:off x="0" y="0"/>
                          <a:ext cx="1330036" cy="279400"/>
                        </a:xfrm>
                        <a:prstGeom prst="rect">
                          <a:avLst/>
                        </a:prstGeom>
                        <a:solidFill>
                          <a:schemeClr val="lt1"/>
                        </a:solidFill>
                        <a:ln w="6350">
                          <a:noFill/>
                        </a:ln>
                      </wps:spPr>
                      <wps:txb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9E70" id="Text Box 129" o:spid="_x0000_s1132" type="#_x0000_t202" style="position:absolute;margin-left:20.45pt;margin-top:14.95pt;width:104.75pt;height:2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" fillcolor="white [3201]" stroked="f" strokeweight=".5pt">
                <v:textbo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v:textbox>
              </v:shape>
            </w:pict>
          </mc:Fallback>
        </mc:AlternateContent>
      </w:r>
    </w:p>
    <w:p w14:paraId="23BC96A9" w14:textId="188FF0A7" w:rsidR="005221A7" w:rsidRPr="00626C51" w:rsidRDefault="005221A7" w:rsidP="005221A7">
      <w:pPr>
        <w:rPr>
          <w:color w:val="C00000"/>
        </w:rPr>
      </w:pPr>
    </w:p>
    <w:p w14:paraId="14EC8C71" w14:textId="59DBC119" w:rsidR="005221A7" w:rsidRPr="00626C51" w:rsidRDefault="00D739F7" w:rsidP="005221A7">
      <w:pPr>
        <w:rPr>
          <w:color w:val="C00000"/>
        </w:rPr>
      </w:pPr>
      <w:ins w:id="19" w:author="Rashid Islam" w:date="2022-02-18T18:53:00Z">
        <w:r w:rsidRPr="00626C51">
          <w:rPr>
            <w:noProof/>
            <w:color w:val="C00000"/>
          </w:rPr>
          <mc:AlternateContent>
            <mc:Choice Requires="wps">
              <w:drawing>
                <wp:anchor distT="0" distB="0" distL="114300" distR="114300" simplePos="0" relativeHeight="251981824" behindDoc="0" locked="0" layoutInCell="1" allowOverlap="1" wp14:anchorId="2072CE39" wp14:editId="794DE61E">
                  <wp:simplePos x="0" y="0"/>
                  <wp:positionH relativeFrom="column">
                    <wp:posOffset>3224742</wp:posOffset>
                  </wp:positionH>
                  <wp:positionV relativeFrom="paragraph">
                    <wp:posOffset>69215</wp:posOffset>
                  </wp:positionV>
                  <wp:extent cx="0" cy="289560"/>
                  <wp:effectExtent l="0" t="0" r="12700" b="15240"/>
                  <wp:wrapNone/>
                  <wp:docPr id="3" name="Straight Connector 3"/>
                  <wp:cNvGraphicFramePr/>
                  <a:graphic xmlns:a="http://schemas.openxmlformats.org/drawingml/2006/main">
                    <a:graphicData uri="http://schemas.microsoft.com/office/word/2010/wordprocessingShape">
                      <wps:wsp>
                        <wps:cNvCnPr/>
                        <wps:spPr>
                          <a:xfrm>
                            <a:off x="0" y="0"/>
                            <a:ext cx="0" cy="289560"/>
                          </a:xfrm>
                          <a:prstGeom prst="line">
                            <a:avLst/>
                          </a:prstGeom>
                          <a:ln w="952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D14E382" id="Straight Connector 3" o:spid="_x0000_s1026" style="position:absolute;z-index:25198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9pt,5.45pt" to="253.9pt,2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" strokecolor="black [3213]">
                  <v:stroke joinstyle="miter"/>
                </v:line>
              </w:pict>
            </mc:Fallback>
          </mc:AlternateContent>
        </w:r>
      </w:ins>
      <w:del w:id="20" w:author="Rashid Islam" w:date="2022-02-18T18:53:00Z">
        <w:r w:rsidR="001A7A9E" w:rsidRPr="00626C51" w:rsidDel="00D739F7">
          <w:rPr>
            <w:noProof/>
            <w:color w:val="C00000"/>
          </w:rPr>
          <mc:AlternateContent>
            <mc:Choice Requires="wps">
              <w:drawing>
                <wp:anchor distT="0" distB="0" distL="114300" distR="114300" simplePos="0" relativeHeight="251856896" behindDoc="0" locked="0" layoutInCell="1" allowOverlap="1" wp14:anchorId="21E532FE" wp14:editId="4E09F74D">
                  <wp:simplePos x="0" y="0"/>
                  <wp:positionH relativeFrom="column">
                    <wp:posOffset>3216679</wp:posOffset>
                  </wp:positionH>
                  <wp:positionV relativeFrom="paragraph">
                    <wp:posOffset>103505</wp:posOffset>
                  </wp:positionV>
                  <wp:extent cx="0" cy="252095"/>
                  <wp:effectExtent l="0" t="0" r="12700" b="14605"/>
                  <wp:wrapNone/>
                  <wp:docPr id="105" name="Straight Connector 10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788A5B8" id="Straight Connector 105" o:spid="_x0000_s1026" style="position:absolute;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15pt" to="253.3pt,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Z73PiAAAADgEAAA8AAAAA&#13;&#10;AAAAAAAAAAAAHQQAAGRycy9kb3ducmV2LnhtbFBLBQYAAAAABAAEAPMAAAAsBQAAAAA=&#13;&#10;" strokecolor="black [3213]" strokeweight="1.25pt">
                  <v:stroke joinstyle="miter"/>
                </v:line>
              </w:pict>
            </mc:Fallback>
          </mc:AlternateContent>
        </w:r>
      </w:del>
      <w:r w:rsidR="005221A7" w:rsidRPr="00626C51">
        <w:rPr>
          <w:noProof/>
          <w:color w:val="C00000"/>
        </w:rPr>
        <mc:AlternateContent>
          <mc:Choice Requires="wps">
            <w:drawing>
              <wp:anchor distT="0" distB="0" distL="114300" distR="114300" simplePos="0" relativeHeight="251857920" behindDoc="0" locked="0" layoutInCell="1" allowOverlap="1" wp14:anchorId="5A389021" wp14:editId="7BED61A0">
                <wp:simplePos x="0" y="0"/>
                <wp:positionH relativeFrom="column">
                  <wp:posOffset>-124691</wp:posOffset>
                </wp:positionH>
                <wp:positionV relativeFrom="paragraph">
                  <wp:posOffset>188018</wp:posOffset>
                </wp:positionV>
                <wp:extent cx="301336" cy="197427"/>
                <wp:effectExtent l="0" t="0" r="3810" b="6350"/>
                <wp:wrapNone/>
                <wp:docPr id="104" name="Text Box 10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04BC9184" w14:textId="77777777" w:rsidR="005221A7" w:rsidRPr="003E64D5" w:rsidRDefault="005221A7" w:rsidP="005221A7">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9021" id="Text Box 104" o:spid="_x0000_s1133" type="#_x0000_t202" style="position:absolute;margin-left:-9.8pt;margin-top:14.8pt;width:23.75pt;height:15.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TY+kJwIAAEsEAAAOAAAAZHJzL2Uyb0RvYy54bWysVFFv2yAQfp+0/4B4X+wkW9p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" fillcolor="white [3201]" stroked="f" strokeweight=".5pt">
                <v:textbox inset="0,0,0,0">
                  <w:txbxContent>
                    <w:p w14:paraId="04BC9184" w14:textId="77777777" w:rsidR="005221A7" w:rsidRPr="003E64D5" w:rsidRDefault="005221A7" w:rsidP="005221A7">
                      <w:r>
                        <w:t>2.</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04267169" w14:textId="77777777" w:rsidTr="00DC40D6">
        <w:tc>
          <w:tcPr>
            <w:tcW w:w="450" w:type="dxa"/>
          </w:tcPr>
          <w:p w14:paraId="51D4839F" w14:textId="77777777" w:rsidR="005221A7" w:rsidRPr="00626C51" w:rsidRDefault="005221A7" w:rsidP="00DC40D6">
            <w:pPr>
              <w:rPr>
                <w:color w:val="C00000"/>
              </w:rPr>
            </w:pPr>
          </w:p>
        </w:tc>
        <w:tc>
          <w:tcPr>
            <w:tcW w:w="450" w:type="dxa"/>
          </w:tcPr>
          <w:p w14:paraId="60CA49EB" w14:textId="77777777" w:rsidR="005221A7" w:rsidRPr="00626C51" w:rsidRDefault="005221A7" w:rsidP="00DC40D6">
            <w:pPr>
              <w:rPr>
                <w:color w:val="C00000"/>
              </w:rPr>
            </w:pPr>
          </w:p>
        </w:tc>
        <w:tc>
          <w:tcPr>
            <w:tcW w:w="450" w:type="dxa"/>
          </w:tcPr>
          <w:p w14:paraId="4B82B06F" w14:textId="77777777" w:rsidR="005221A7" w:rsidRPr="00626C51" w:rsidRDefault="005221A7" w:rsidP="00DC40D6">
            <w:pPr>
              <w:rPr>
                <w:color w:val="C00000"/>
              </w:rPr>
            </w:pPr>
          </w:p>
        </w:tc>
        <w:tc>
          <w:tcPr>
            <w:tcW w:w="450" w:type="dxa"/>
          </w:tcPr>
          <w:p w14:paraId="6FB77A06" w14:textId="77777777" w:rsidR="005221A7" w:rsidRPr="00626C51" w:rsidRDefault="005221A7" w:rsidP="00DC40D6">
            <w:pPr>
              <w:rPr>
                <w:color w:val="C00000"/>
              </w:rPr>
            </w:pPr>
          </w:p>
        </w:tc>
        <w:tc>
          <w:tcPr>
            <w:tcW w:w="451" w:type="dxa"/>
          </w:tcPr>
          <w:p w14:paraId="6CD12101" w14:textId="77777777" w:rsidR="005221A7" w:rsidRPr="00626C51" w:rsidRDefault="005221A7" w:rsidP="00DC40D6">
            <w:pPr>
              <w:rPr>
                <w:color w:val="C00000"/>
              </w:rPr>
            </w:pPr>
          </w:p>
        </w:tc>
        <w:tc>
          <w:tcPr>
            <w:tcW w:w="451" w:type="dxa"/>
          </w:tcPr>
          <w:p w14:paraId="2DEC01B3" w14:textId="77777777" w:rsidR="005221A7" w:rsidRPr="00626C51" w:rsidRDefault="005221A7" w:rsidP="00DC40D6">
            <w:pPr>
              <w:rPr>
                <w:color w:val="C00000"/>
              </w:rPr>
            </w:pPr>
          </w:p>
        </w:tc>
        <w:tc>
          <w:tcPr>
            <w:tcW w:w="451" w:type="dxa"/>
          </w:tcPr>
          <w:p w14:paraId="5209FDE1" w14:textId="77777777" w:rsidR="005221A7" w:rsidRPr="00626C51" w:rsidRDefault="005221A7" w:rsidP="00DC40D6">
            <w:pPr>
              <w:rPr>
                <w:color w:val="C00000"/>
              </w:rPr>
            </w:pPr>
          </w:p>
        </w:tc>
        <w:tc>
          <w:tcPr>
            <w:tcW w:w="451" w:type="dxa"/>
          </w:tcPr>
          <w:p w14:paraId="645D7003" w14:textId="77777777" w:rsidR="005221A7" w:rsidRPr="00626C51" w:rsidRDefault="005221A7" w:rsidP="00DC40D6">
            <w:pPr>
              <w:rPr>
                <w:color w:val="C00000"/>
              </w:rPr>
            </w:pPr>
          </w:p>
        </w:tc>
        <w:tc>
          <w:tcPr>
            <w:tcW w:w="451" w:type="dxa"/>
          </w:tcPr>
          <w:p w14:paraId="6F9F03AB" w14:textId="77777777" w:rsidR="005221A7" w:rsidRPr="00626C51" w:rsidRDefault="005221A7" w:rsidP="00DC40D6">
            <w:pPr>
              <w:rPr>
                <w:color w:val="C00000"/>
              </w:rPr>
            </w:pPr>
          </w:p>
        </w:tc>
        <w:tc>
          <w:tcPr>
            <w:tcW w:w="451" w:type="dxa"/>
          </w:tcPr>
          <w:p w14:paraId="425CBC7E" w14:textId="1E7DC42D" w:rsidR="005221A7" w:rsidRPr="00626C51" w:rsidRDefault="005221A7" w:rsidP="00DC40D6">
            <w:pPr>
              <w:rPr>
                <w:color w:val="C00000"/>
              </w:rPr>
            </w:pPr>
          </w:p>
        </w:tc>
        <w:tc>
          <w:tcPr>
            <w:tcW w:w="451" w:type="dxa"/>
          </w:tcPr>
          <w:p w14:paraId="7AB813E6" w14:textId="77777777" w:rsidR="005221A7" w:rsidRPr="00626C51" w:rsidRDefault="005221A7" w:rsidP="00DC40D6">
            <w:pPr>
              <w:rPr>
                <w:color w:val="C00000"/>
              </w:rPr>
            </w:pPr>
          </w:p>
        </w:tc>
        <w:tc>
          <w:tcPr>
            <w:tcW w:w="451" w:type="dxa"/>
          </w:tcPr>
          <w:p w14:paraId="02E04E80" w14:textId="77777777" w:rsidR="005221A7" w:rsidRPr="00626C51" w:rsidRDefault="005221A7" w:rsidP="00DC40D6">
            <w:pPr>
              <w:rPr>
                <w:color w:val="C00000"/>
              </w:rPr>
            </w:pPr>
          </w:p>
        </w:tc>
        <w:tc>
          <w:tcPr>
            <w:tcW w:w="451" w:type="dxa"/>
          </w:tcPr>
          <w:p w14:paraId="7230465C" w14:textId="77777777" w:rsidR="005221A7" w:rsidRPr="00626C51" w:rsidRDefault="005221A7" w:rsidP="00DC40D6">
            <w:pPr>
              <w:rPr>
                <w:color w:val="C00000"/>
              </w:rPr>
            </w:pPr>
          </w:p>
        </w:tc>
        <w:tc>
          <w:tcPr>
            <w:tcW w:w="451" w:type="dxa"/>
          </w:tcPr>
          <w:p w14:paraId="41082AAA" w14:textId="77777777" w:rsidR="005221A7" w:rsidRPr="00626C51" w:rsidRDefault="005221A7" w:rsidP="00DC40D6">
            <w:pPr>
              <w:rPr>
                <w:color w:val="C00000"/>
              </w:rPr>
            </w:pPr>
          </w:p>
        </w:tc>
        <w:tc>
          <w:tcPr>
            <w:tcW w:w="451" w:type="dxa"/>
          </w:tcPr>
          <w:p w14:paraId="7159943F" w14:textId="77777777" w:rsidR="005221A7" w:rsidRPr="00626C51" w:rsidRDefault="005221A7" w:rsidP="00DC40D6">
            <w:pPr>
              <w:rPr>
                <w:color w:val="C00000"/>
              </w:rPr>
            </w:pPr>
          </w:p>
        </w:tc>
        <w:tc>
          <w:tcPr>
            <w:tcW w:w="451" w:type="dxa"/>
          </w:tcPr>
          <w:p w14:paraId="14992296" w14:textId="77777777" w:rsidR="005221A7" w:rsidRPr="00626C51" w:rsidRDefault="005221A7" w:rsidP="00DC40D6">
            <w:pPr>
              <w:rPr>
                <w:color w:val="C00000"/>
              </w:rPr>
            </w:pPr>
          </w:p>
        </w:tc>
        <w:tc>
          <w:tcPr>
            <w:tcW w:w="451" w:type="dxa"/>
          </w:tcPr>
          <w:p w14:paraId="51D084F8" w14:textId="77777777" w:rsidR="005221A7" w:rsidRPr="00626C51" w:rsidRDefault="005221A7" w:rsidP="00DC40D6">
            <w:pPr>
              <w:rPr>
                <w:color w:val="C00000"/>
              </w:rPr>
            </w:pPr>
          </w:p>
        </w:tc>
        <w:tc>
          <w:tcPr>
            <w:tcW w:w="451" w:type="dxa"/>
          </w:tcPr>
          <w:p w14:paraId="478A0BF0" w14:textId="77777777" w:rsidR="005221A7" w:rsidRPr="00626C51" w:rsidRDefault="005221A7" w:rsidP="00DC40D6">
            <w:pPr>
              <w:rPr>
                <w:color w:val="C00000"/>
              </w:rPr>
            </w:pPr>
          </w:p>
        </w:tc>
        <w:tc>
          <w:tcPr>
            <w:tcW w:w="451" w:type="dxa"/>
          </w:tcPr>
          <w:p w14:paraId="15F8DAF8" w14:textId="77777777" w:rsidR="005221A7" w:rsidRPr="00626C51" w:rsidRDefault="005221A7" w:rsidP="00DC40D6">
            <w:pPr>
              <w:rPr>
                <w:color w:val="C00000"/>
              </w:rPr>
            </w:pPr>
          </w:p>
        </w:tc>
        <w:tc>
          <w:tcPr>
            <w:tcW w:w="451" w:type="dxa"/>
          </w:tcPr>
          <w:p w14:paraId="06F51B56" w14:textId="77777777" w:rsidR="005221A7" w:rsidRPr="00626C51" w:rsidRDefault="005221A7" w:rsidP="00DC40D6">
            <w:pPr>
              <w:rPr>
                <w:color w:val="C00000"/>
              </w:rPr>
            </w:pPr>
          </w:p>
        </w:tc>
      </w:tr>
    </w:tbl>
    <w:p w14:paraId="51D98157"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55872" behindDoc="0" locked="0" layoutInCell="1" allowOverlap="1" wp14:anchorId="2B78363A" wp14:editId="5CC72AAA">
                <wp:simplePos x="0" y="0"/>
                <wp:positionH relativeFrom="column">
                  <wp:posOffset>259715</wp:posOffset>
                </wp:positionH>
                <wp:positionV relativeFrom="paragraph">
                  <wp:posOffset>7216</wp:posOffset>
                </wp:positionV>
                <wp:extent cx="5464695" cy="351790"/>
                <wp:effectExtent l="0" t="0" r="0" b="3810"/>
                <wp:wrapNone/>
                <wp:docPr id="106" name="Group 10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07" name="Text Box 107"/>
                        <wps:cNvSpPr txBox="1"/>
                        <wps:spPr>
                          <a:xfrm>
                            <a:off x="332516" y="0"/>
                            <a:ext cx="1049557" cy="352486"/>
                          </a:xfrm>
                          <a:prstGeom prst="rect">
                            <a:avLst/>
                          </a:prstGeom>
                          <a:solidFill>
                            <a:schemeClr val="lt1"/>
                          </a:solidFill>
                          <a:ln w="6350">
                            <a:noFill/>
                          </a:ln>
                        </wps:spPr>
                        <wps:txbx>
                          <w:txbxContent>
                            <w:p w14:paraId="63BEA2CB"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998027" y="0"/>
                            <a:ext cx="862445" cy="301336"/>
                          </a:xfrm>
                          <a:prstGeom prst="rect">
                            <a:avLst/>
                          </a:prstGeom>
                          <a:solidFill>
                            <a:schemeClr val="lt1"/>
                          </a:solidFill>
                          <a:ln w="6350">
                            <a:noFill/>
                          </a:ln>
                        </wps:spPr>
                        <wps:txbx>
                          <w:txbxContent>
                            <w:p w14:paraId="5679BFF6"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8363A" id="Group 106" o:spid="_x0000_s1134" style="position:absolute;margin-left:20.45pt;margin-top:.55pt;width:430.3pt;height:27.7pt;z-index:251855872;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">
                <v:shape id="Text Box 107" o:spid="_x0000_s1135"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63BEA2CB" w14:textId="77777777" w:rsidR="005221A7" w:rsidRPr="00241CBC" w:rsidRDefault="005221A7" w:rsidP="005221A7">
                        <w:pPr>
                          <w:rPr>
                            <w:rFonts w:ascii="Times" w:hAnsi="Times"/>
                          </w:rPr>
                        </w:pPr>
                        <w:r>
                          <w:rPr>
                            <w:rFonts w:ascii="Times" w:hAnsi="Times"/>
                          </w:rPr>
                          <w:t>Very Low</w:t>
                        </w:r>
                      </w:p>
                    </w:txbxContent>
                  </v:textbox>
                </v:shape>
                <v:shape id="Text Box 108" o:spid="_x0000_s1136"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4ygAAAOE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" fillcolor="white [3201]" stroked="f" strokeweight=".5pt">
                  <v:textbox>
                    <w:txbxContent>
                      <w:p w14:paraId="5679BFF6"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043C94A" w14:textId="77777777" w:rsidR="005221A7" w:rsidRPr="00626C51" w:rsidRDefault="005221A7" w:rsidP="005221A7">
      <w:pPr>
        <w:rPr>
          <w:color w:val="C00000"/>
        </w:rPr>
      </w:pPr>
      <w:r w:rsidRPr="00626C51">
        <w:rPr>
          <w:color w:val="C00000"/>
        </w:rPr>
        <w:t xml:space="preserve"> </w:t>
      </w:r>
    </w:p>
    <w:p w14:paraId="638DD7D3" w14:textId="5673EED1" w:rsidR="005221A7" w:rsidRPr="00626C51" w:rsidRDefault="00D739F7" w:rsidP="005221A7">
      <w:pPr>
        <w:rPr>
          <w:color w:val="C00000"/>
        </w:rPr>
      </w:pPr>
      <w:r w:rsidRPr="00626C51">
        <w:rPr>
          <w:noProof/>
          <w:color w:val="C00000"/>
        </w:rPr>
        <mc:AlternateContent>
          <mc:Choice Requires="wps">
            <w:drawing>
              <wp:anchor distT="0" distB="0" distL="114300" distR="114300" simplePos="0" relativeHeight="251878400" behindDoc="0" locked="0" layoutInCell="1" allowOverlap="1" wp14:anchorId="4DB9DB98" wp14:editId="4C6C1F0D">
                <wp:simplePos x="0" y="0"/>
                <wp:positionH relativeFrom="column">
                  <wp:posOffset>2357755</wp:posOffset>
                </wp:positionH>
                <wp:positionV relativeFrom="paragraph">
                  <wp:posOffset>165947</wp:posOffset>
                </wp:positionV>
                <wp:extent cx="3168650" cy="259715"/>
                <wp:effectExtent l="0" t="0" r="6350" b="0"/>
                <wp:wrapNone/>
                <wp:docPr id="136" name="Text Box 136"/>
                <wp:cNvGraphicFramePr/>
                <a:graphic xmlns:a="http://schemas.openxmlformats.org/drawingml/2006/main">
                  <a:graphicData uri="http://schemas.microsoft.com/office/word/2010/wordprocessingShape">
                    <wps:wsp>
                      <wps:cNvSpPr txBox="1"/>
                      <wps:spPr>
                        <a:xfrm>
                          <a:off x="0" y="0"/>
                          <a:ext cx="3168650" cy="259715"/>
                        </a:xfrm>
                        <a:prstGeom prst="rect">
                          <a:avLst/>
                        </a:prstGeom>
                        <a:solidFill>
                          <a:schemeClr val="lt1"/>
                        </a:solidFill>
                        <a:ln w="6350">
                          <a:noFill/>
                        </a:ln>
                      </wps:spPr>
                      <wps:txb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9DB98" id="Text Box 136" o:spid="_x0000_s1137" type="#_x0000_t202" style="position:absolute;margin-left:185.65pt;margin-top:13.05pt;width:249.5pt;height:20.4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" fillcolor="white [3201]" stroked="f" strokeweight=".5pt">
                <v:textbo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v:textbox>
              </v:shape>
            </w:pict>
          </mc:Fallback>
        </mc:AlternateContent>
      </w:r>
    </w:p>
    <w:p w14:paraId="539D9F7B" w14:textId="7901D5CC"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2256" behindDoc="0" locked="0" layoutInCell="1" allowOverlap="1" wp14:anchorId="655FABA7" wp14:editId="614DDA0B">
                <wp:simplePos x="0" y="0"/>
                <wp:positionH relativeFrom="column">
                  <wp:posOffset>249381</wp:posOffset>
                </wp:positionH>
                <wp:positionV relativeFrom="paragraph">
                  <wp:posOffset>7158</wp:posOffset>
                </wp:positionV>
                <wp:extent cx="1340081" cy="279862"/>
                <wp:effectExtent l="0" t="0" r="6350" b="0"/>
                <wp:wrapNone/>
                <wp:docPr id="130" name="Text Box 130"/>
                <wp:cNvGraphicFramePr/>
                <a:graphic xmlns:a="http://schemas.openxmlformats.org/drawingml/2006/main">
                  <a:graphicData uri="http://schemas.microsoft.com/office/word/2010/wordprocessingShape">
                    <wps:wsp>
                      <wps:cNvSpPr txBox="1"/>
                      <wps:spPr>
                        <a:xfrm>
                          <a:off x="0" y="0"/>
                          <a:ext cx="1340081" cy="279862"/>
                        </a:xfrm>
                        <a:prstGeom prst="rect">
                          <a:avLst/>
                        </a:prstGeom>
                        <a:solidFill>
                          <a:schemeClr val="lt1"/>
                        </a:solidFill>
                        <a:ln w="6350">
                          <a:noFill/>
                        </a:ln>
                      </wps:spPr>
                      <wps:txb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ABA7" id="Text Box 130" o:spid="_x0000_s1138" type="#_x0000_t202" style="position:absolute;margin-left:19.65pt;margin-top:.55pt;width:105.5pt;height:22.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" fillcolor="white [3201]" stroked="f" strokeweight=".5pt">
                <v:textbo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v:textbox>
              </v:shape>
            </w:pict>
          </mc:Fallback>
        </mc:AlternateContent>
      </w:r>
    </w:p>
    <w:p w14:paraId="60FC05C0" w14:textId="3E7549B6" w:rsidR="005221A7" w:rsidRPr="00626C51" w:rsidRDefault="00D739F7" w:rsidP="005221A7">
      <w:pPr>
        <w:rPr>
          <w:color w:val="C00000"/>
        </w:rPr>
      </w:pPr>
      <w:ins w:id="21" w:author="Rashid Islam" w:date="2022-02-18T18:55:00Z">
        <w:r w:rsidRPr="00626C51">
          <w:rPr>
            <w:noProof/>
            <w:color w:val="C00000"/>
          </w:rPr>
          <mc:AlternateContent>
            <mc:Choice Requires="wps">
              <w:drawing>
                <wp:anchor distT="0" distB="0" distL="114300" distR="114300" simplePos="0" relativeHeight="251983872" behindDoc="0" locked="0" layoutInCell="1" allowOverlap="1" wp14:anchorId="3B713ECA" wp14:editId="16A104C3">
                  <wp:simplePos x="0" y="0"/>
                  <wp:positionH relativeFrom="column">
                    <wp:posOffset>3222625</wp:posOffset>
                  </wp:positionH>
                  <wp:positionV relativeFrom="paragraph">
                    <wp:posOffset>73872</wp:posOffset>
                  </wp:positionV>
                  <wp:extent cx="0" cy="289560"/>
                  <wp:effectExtent l="0" t="0" r="12700" b="15240"/>
                  <wp:wrapNone/>
                  <wp:docPr id="92" name="Straight Connector 92"/>
                  <wp:cNvGraphicFramePr/>
                  <a:graphic xmlns:a="http://schemas.openxmlformats.org/drawingml/2006/main">
                    <a:graphicData uri="http://schemas.microsoft.com/office/word/2010/wordprocessingShape">
                      <wps:wsp>
                        <wps:cNvCnPr/>
                        <wps:spPr>
                          <a:xfrm>
                            <a:off x="0" y="0"/>
                            <a:ext cx="0" cy="289560"/>
                          </a:xfrm>
                          <a:prstGeom prst="line">
                            <a:avLst/>
                          </a:prstGeom>
                          <a:ln w="952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3EB03F2" id="Straight Connector 92" o:spid="_x0000_s1026" style="position:absolute;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75pt,5.8pt" to="253.75pt,2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" strokecolor="black [3213]">
                  <v:stroke joinstyle="miter"/>
                </v:line>
              </w:pict>
            </mc:Fallback>
          </mc:AlternateContent>
        </w:r>
      </w:ins>
      <w:del w:id="22" w:author="Rashid Islam" w:date="2022-02-18T18:53:00Z">
        <w:r w:rsidR="005221A7" w:rsidRPr="00626C51" w:rsidDel="00D739F7">
          <w:rPr>
            <w:noProof/>
            <w:color w:val="C00000"/>
          </w:rPr>
          <mc:AlternateContent>
            <mc:Choice Requires="wps">
              <w:drawing>
                <wp:anchor distT="0" distB="0" distL="114300" distR="114300" simplePos="0" relativeHeight="251859968" behindDoc="0" locked="0" layoutInCell="1" allowOverlap="1" wp14:anchorId="6664E58D" wp14:editId="38CD4BF4">
                  <wp:simplePos x="0" y="0"/>
                  <wp:positionH relativeFrom="column">
                    <wp:posOffset>3217141</wp:posOffset>
                  </wp:positionH>
                  <wp:positionV relativeFrom="paragraph">
                    <wp:posOffset>113665</wp:posOffset>
                  </wp:positionV>
                  <wp:extent cx="0" cy="252095"/>
                  <wp:effectExtent l="0" t="0" r="12700" b="14605"/>
                  <wp:wrapNone/>
                  <wp:docPr id="110" name="Straight Connector 11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035C26B" id="Straight Connector 110" o:spid="_x0000_s1026" style="position:absolute;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DglIriAAAADgEAAA8AAAAA&#13;&#10;AAAAAAAAAAAAHQQAAGRycy9kb3ducmV2LnhtbFBLBQYAAAAABAAEAPMAAAAsBQAAAAA=&#13;&#10;" strokecolor="black [3213]" strokeweight="1.25pt">
                  <v:stroke joinstyle="miter"/>
                </v:line>
              </w:pict>
            </mc:Fallback>
          </mc:AlternateContent>
        </w:r>
      </w:del>
      <w:r w:rsidR="005221A7" w:rsidRPr="00626C51">
        <w:rPr>
          <w:noProof/>
          <w:color w:val="C00000"/>
        </w:rPr>
        <mc:AlternateContent>
          <mc:Choice Requires="wps">
            <w:drawing>
              <wp:anchor distT="0" distB="0" distL="114300" distR="114300" simplePos="0" relativeHeight="251860992" behindDoc="0" locked="0" layoutInCell="1" allowOverlap="1" wp14:anchorId="4136D95C" wp14:editId="2125B953">
                <wp:simplePos x="0" y="0"/>
                <wp:positionH relativeFrom="column">
                  <wp:posOffset>-124691</wp:posOffset>
                </wp:positionH>
                <wp:positionV relativeFrom="paragraph">
                  <wp:posOffset>188018</wp:posOffset>
                </wp:positionV>
                <wp:extent cx="301336" cy="197427"/>
                <wp:effectExtent l="0" t="0" r="3810" b="6350"/>
                <wp:wrapNone/>
                <wp:docPr id="109" name="Text Box 10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2AE39BA5" w14:textId="77777777" w:rsidR="005221A7" w:rsidRPr="003E64D5" w:rsidRDefault="005221A7" w:rsidP="005221A7">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D95C" id="Text Box 109" o:spid="_x0000_s1139" type="#_x0000_t202" style="position:absolute;margin-left:-9.8pt;margin-top:14.8pt;width:23.75pt;height:15.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46OP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RuMvS7g+qENDjoFeItXyssdsN8eGYOJYGdo8zDEy5SAyaDs0VJDe7H385jPE4KvZS0KLGS+u8H&#13;&#10;5gQl+qvBGUY9DoYbjN1gmEOzAux4jA/I8mTiBRf0YEoHzSuqfxmzoIsZjrlKGgZzFXqh4+vhYrlM&#13;&#10;Qag6y8LGbC2P0JHhSP1L98qcPc8n4GAfYRAfK96MqY+NNw0sDwGkSjOMxPYsnvlGxSYVnF9XfBK/&#13;&#10;7lPU9R+w+Ak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s46OPKAIAAEsEAAAOAAAAAAAAAAAAAAAAAC4CAABk&#13;&#10;cnMvZTJvRG9jLnhtbFBLAQItABQABgAIAAAAIQBEdOqR5AAAAA0BAAAPAAAAAAAAAAAAAAAAAIIE&#13;&#10;AABkcnMvZG93bnJldi54bWxQSwUGAAAAAAQABADzAAAAkwUAAAAA&#13;&#10;" fillcolor="white [3201]" stroked="f" strokeweight=".5pt">
                <v:textbox inset="0,0,0,0">
                  <w:txbxContent>
                    <w:p w14:paraId="2AE39BA5" w14:textId="77777777" w:rsidR="005221A7" w:rsidRPr="003E64D5" w:rsidRDefault="005221A7" w:rsidP="005221A7">
                      <w:r>
                        <w:t>3.</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1EBC59D" w14:textId="77777777" w:rsidTr="00DC40D6">
        <w:tc>
          <w:tcPr>
            <w:tcW w:w="450" w:type="dxa"/>
          </w:tcPr>
          <w:p w14:paraId="3F758F4F" w14:textId="77777777" w:rsidR="005221A7" w:rsidRPr="00626C51" w:rsidRDefault="005221A7" w:rsidP="00DC40D6">
            <w:pPr>
              <w:rPr>
                <w:color w:val="C00000"/>
              </w:rPr>
            </w:pPr>
          </w:p>
        </w:tc>
        <w:tc>
          <w:tcPr>
            <w:tcW w:w="450" w:type="dxa"/>
          </w:tcPr>
          <w:p w14:paraId="1C07AD82" w14:textId="77777777" w:rsidR="005221A7" w:rsidRPr="00626C51" w:rsidRDefault="005221A7" w:rsidP="00DC40D6">
            <w:pPr>
              <w:rPr>
                <w:color w:val="C00000"/>
              </w:rPr>
            </w:pPr>
          </w:p>
        </w:tc>
        <w:tc>
          <w:tcPr>
            <w:tcW w:w="450" w:type="dxa"/>
          </w:tcPr>
          <w:p w14:paraId="6D98059A" w14:textId="77777777" w:rsidR="005221A7" w:rsidRPr="00626C51" w:rsidRDefault="005221A7" w:rsidP="00DC40D6">
            <w:pPr>
              <w:rPr>
                <w:color w:val="C00000"/>
              </w:rPr>
            </w:pPr>
          </w:p>
        </w:tc>
        <w:tc>
          <w:tcPr>
            <w:tcW w:w="450" w:type="dxa"/>
          </w:tcPr>
          <w:p w14:paraId="7C1BD9AE" w14:textId="77777777" w:rsidR="005221A7" w:rsidRPr="00626C51" w:rsidRDefault="005221A7" w:rsidP="00DC40D6">
            <w:pPr>
              <w:rPr>
                <w:color w:val="C00000"/>
              </w:rPr>
            </w:pPr>
          </w:p>
        </w:tc>
        <w:tc>
          <w:tcPr>
            <w:tcW w:w="451" w:type="dxa"/>
          </w:tcPr>
          <w:p w14:paraId="537AE86A" w14:textId="77777777" w:rsidR="005221A7" w:rsidRPr="00626C51" w:rsidRDefault="005221A7" w:rsidP="00DC40D6">
            <w:pPr>
              <w:rPr>
                <w:color w:val="C00000"/>
              </w:rPr>
            </w:pPr>
          </w:p>
        </w:tc>
        <w:tc>
          <w:tcPr>
            <w:tcW w:w="451" w:type="dxa"/>
          </w:tcPr>
          <w:p w14:paraId="2D32FC42" w14:textId="4E51D6FB" w:rsidR="005221A7" w:rsidRPr="00626C51" w:rsidRDefault="005221A7" w:rsidP="00DC40D6">
            <w:pPr>
              <w:rPr>
                <w:color w:val="C00000"/>
              </w:rPr>
            </w:pPr>
          </w:p>
        </w:tc>
        <w:tc>
          <w:tcPr>
            <w:tcW w:w="451" w:type="dxa"/>
          </w:tcPr>
          <w:p w14:paraId="180429F9" w14:textId="77777777" w:rsidR="005221A7" w:rsidRPr="00626C51" w:rsidRDefault="005221A7" w:rsidP="00DC40D6">
            <w:pPr>
              <w:rPr>
                <w:color w:val="C00000"/>
              </w:rPr>
            </w:pPr>
          </w:p>
        </w:tc>
        <w:tc>
          <w:tcPr>
            <w:tcW w:w="451" w:type="dxa"/>
          </w:tcPr>
          <w:p w14:paraId="72CAFF8F" w14:textId="77777777" w:rsidR="005221A7" w:rsidRPr="00626C51" w:rsidRDefault="005221A7" w:rsidP="00DC40D6">
            <w:pPr>
              <w:rPr>
                <w:color w:val="C00000"/>
              </w:rPr>
            </w:pPr>
          </w:p>
        </w:tc>
        <w:tc>
          <w:tcPr>
            <w:tcW w:w="451" w:type="dxa"/>
          </w:tcPr>
          <w:p w14:paraId="70BB0370" w14:textId="7820D737" w:rsidR="005221A7" w:rsidRPr="00626C51" w:rsidRDefault="005221A7" w:rsidP="00DC40D6">
            <w:pPr>
              <w:rPr>
                <w:color w:val="C00000"/>
              </w:rPr>
            </w:pPr>
          </w:p>
        </w:tc>
        <w:tc>
          <w:tcPr>
            <w:tcW w:w="451" w:type="dxa"/>
          </w:tcPr>
          <w:p w14:paraId="517FCE81" w14:textId="30F191DB" w:rsidR="005221A7" w:rsidRPr="00626C51" w:rsidRDefault="005221A7" w:rsidP="00DC40D6">
            <w:pPr>
              <w:rPr>
                <w:color w:val="C00000"/>
              </w:rPr>
            </w:pPr>
          </w:p>
        </w:tc>
        <w:tc>
          <w:tcPr>
            <w:tcW w:w="451" w:type="dxa"/>
          </w:tcPr>
          <w:p w14:paraId="2F221D94" w14:textId="6F47D7DE" w:rsidR="005221A7" w:rsidRPr="00626C51" w:rsidRDefault="005221A7" w:rsidP="00DC40D6">
            <w:pPr>
              <w:rPr>
                <w:color w:val="C00000"/>
              </w:rPr>
            </w:pPr>
          </w:p>
        </w:tc>
        <w:tc>
          <w:tcPr>
            <w:tcW w:w="451" w:type="dxa"/>
          </w:tcPr>
          <w:p w14:paraId="4AD59420" w14:textId="77777777" w:rsidR="005221A7" w:rsidRPr="00626C51" w:rsidRDefault="005221A7" w:rsidP="00DC40D6">
            <w:pPr>
              <w:rPr>
                <w:color w:val="C00000"/>
              </w:rPr>
            </w:pPr>
          </w:p>
        </w:tc>
        <w:tc>
          <w:tcPr>
            <w:tcW w:w="451" w:type="dxa"/>
          </w:tcPr>
          <w:p w14:paraId="7EA075E6" w14:textId="77777777" w:rsidR="005221A7" w:rsidRPr="00626C51" w:rsidRDefault="005221A7" w:rsidP="00DC40D6">
            <w:pPr>
              <w:rPr>
                <w:color w:val="C00000"/>
              </w:rPr>
            </w:pPr>
          </w:p>
        </w:tc>
        <w:tc>
          <w:tcPr>
            <w:tcW w:w="451" w:type="dxa"/>
          </w:tcPr>
          <w:p w14:paraId="6CD7F66F" w14:textId="77777777" w:rsidR="005221A7" w:rsidRPr="00626C51" w:rsidRDefault="005221A7" w:rsidP="00DC40D6">
            <w:pPr>
              <w:rPr>
                <w:color w:val="C00000"/>
              </w:rPr>
            </w:pPr>
          </w:p>
        </w:tc>
        <w:tc>
          <w:tcPr>
            <w:tcW w:w="451" w:type="dxa"/>
          </w:tcPr>
          <w:p w14:paraId="3415E029" w14:textId="77777777" w:rsidR="005221A7" w:rsidRPr="00626C51" w:rsidRDefault="005221A7" w:rsidP="00DC40D6">
            <w:pPr>
              <w:rPr>
                <w:color w:val="C00000"/>
              </w:rPr>
            </w:pPr>
          </w:p>
        </w:tc>
        <w:tc>
          <w:tcPr>
            <w:tcW w:w="451" w:type="dxa"/>
          </w:tcPr>
          <w:p w14:paraId="464544A9" w14:textId="77777777" w:rsidR="005221A7" w:rsidRPr="00626C51" w:rsidRDefault="005221A7" w:rsidP="00DC40D6">
            <w:pPr>
              <w:rPr>
                <w:color w:val="C00000"/>
              </w:rPr>
            </w:pPr>
          </w:p>
        </w:tc>
        <w:tc>
          <w:tcPr>
            <w:tcW w:w="451" w:type="dxa"/>
          </w:tcPr>
          <w:p w14:paraId="6A67D0F9" w14:textId="77777777" w:rsidR="005221A7" w:rsidRPr="00626C51" w:rsidRDefault="005221A7" w:rsidP="00DC40D6">
            <w:pPr>
              <w:rPr>
                <w:color w:val="C00000"/>
              </w:rPr>
            </w:pPr>
          </w:p>
        </w:tc>
        <w:tc>
          <w:tcPr>
            <w:tcW w:w="451" w:type="dxa"/>
          </w:tcPr>
          <w:p w14:paraId="2BC8C889" w14:textId="77777777" w:rsidR="005221A7" w:rsidRPr="00626C51" w:rsidRDefault="005221A7" w:rsidP="00DC40D6">
            <w:pPr>
              <w:rPr>
                <w:color w:val="C00000"/>
              </w:rPr>
            </w:pPr>
          </w:p>
        </w:tc>
        <w:tc>
          <w:tcPr>
            <w:tcW w:w="451" w:type="dxa"/>
          </w:tcPr>
          <w:p w14:paraId="50C1EEB5" w14:textId="77777777" w:rsidR="005221A7" w:rsidRPr="00626C51" w:rsidRDefault="005221A7" w:rsidP="00DC40D6">
            <w:pPr>
              <w:rPr>
                <w:color w:val="C00000"/>
              </w:rPr>
            </w:pPr>
          </w:p>
        </w:tc>
        <w:tc>
          <w:tcPr>
            <w:tcW w:w="451" w:type="dxa"/>
          </w:tcPr>
          <w:p w14:paraId="3AEF85C6" w14:textId="77777777" w:rsidR="005221A7" w:rsidRPr="00626C51" w:rsidRDefault="005221A7" w:rsidP="00DC40D6">
            <w:pPr>
              <w:rPr>
                <w:color w:val="C00000"/>
              </w:rPr>
            </w:pPr>
          </w:p>
        </w:tc>
      </w:tr>
    </w:tbl>
    <w:p w14:paraId="1D08D2DB" w14:textId="08372840"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58944" behindDoc="0" locked="0" layoutInCell="1" allowOverlap="1" wp14:anchorId="02E4E0E0" wp14:editId="3F436153">
                <wp:simplePos x="0" y="0"/>
                <wp:positionH relativeFrom="column">
                  <wp:posOffset>259715</wp:posOffset>
                </wp:positionH>
                <wp:positionV relativeFrom="paragraph">
                  <wp:posOffset>7216</wp:posOffset>
                </wp:positionV>
                <wp:extent cx="5464695" cy="351790"/>
                <wp:effectExtent l="0" t="0" r="0" b="3810"/>
                <wp:wrapNone/>
                <wp:docPr id="111" name="Group 11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2" name="Text Box 112"/>
                        <wps:cNvSpPr txBox="1"/>
                        <wps:spPr>
                          <a:xfrm>
                            <a:off x="332516" y="0"/>
                            <a:ext cx="1049557" cy="352486"/>
                          </a:xfrm>
                          <a:prstGeom prst="rect">
                            <a:avLst/>
                          </a:prstGeom>
                          <a:solidFill>
                            <a:schemeClr val="lt1"/>
                          </a:solidFill>
                          <a:ln w="6350">
                            <a:noFill/>
                          </a:ln>
                        </wps:spPr>
                        <wps:txbx>
                          <w:txbxContent>
                            <w:p w14:paraId="64DB5A7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4998027" y="0"/>
                            <a:ext cx="862445" cy="301336"/>
                          </a:xfrm>
                          <a:prstGeom prst="rect">
                            <a:avLst/>
                          </a:prstGeom>
                          <a:solidFill>
                            <a:schemeClr val="lt1"/>
                          </a:solidFill>
                          <a:ln w="6350">
                            <a:noFill/>
                          </a:ln>
                        </wps:spPr>
                        <wps:txbx>
                          <w:txbxContent>
                            <w:p w14:paraId="2A6D36B5"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4E0E0" id="Group 111" o:spid="_x0000_s1140" style="position:absolute;margin-left:20.45pt;margin-top:.55pt;width:430.3pt;height:27.7pt;z-index:251858944;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">
                <v:shape id="Text Box 112" o:spid="_x0000_s1141"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" fillcolor="white [3201]" stroked="f" strokeweight=".5pt">
                  <v:textbox>
                    <w:txbxContent>
                      <w:p w14:paraId="64DB5A71" w14:textId="77777777" w:rsidR="005221A7" w:rsidRPr="00241CBC" w:rsidRDefault="005221A7" w:rsidP="005221A7">
                        <w:pPr>
                          <w:rPr>
                            <w:rFonts w:ascii="Times" w:hAnsi="Times"/>
                          </w:rPr>
                        </w:pPr>
                        <w:r>
                          <w:rPr>
                            <w:rFonts w:ascii="Times" w:hAnsi="Times"/>
                          </w:rPr>
                          <w:t>Very Low</w:t>
                        </w:r>
                      </w:p>
                    </w:txbxContent>
                  </v:textbox>
                </v:shape>
                <v:shape id="Text Box 113" o:spid="_x0000_s1142"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Z6U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" fillcolor="white [3201]" stroked="f" strokeweight=".5pt">
                  <v:textbox>
                    <w:txbxContent>
                      <w:p w14:paraId="2A6D36B5"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68DE596" w14:textId="77777777" w:rsidR="005221A7" w:rsidRPr="00626C51" w:rsidRDefault="005221A7" w:rsidP="005221A7">
      <w:pPr>
        <w:rPr>
          <w:color w:val="C00000"/>
        </w:rPr>
      </w:pPr>
      <w:r w:rsidRPr="00626C51">
        <w:rPr>
          <w:color w:val="C00000"/>
        </w:rPr>
        <w:t xml:space="preserve"> </w:t>
      </w:r>
    </w:p>
    <w:p w14:paraId="3CAD9704"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9424" behindDoc="0" locked="0" layoutInCell="1" allowOverlap="1" wp14:anchorId="38B20AAA" wp14:editId="212FDD45">
                <wp:simplePos x="0" y="0"/>
                <wp:positionH relativeFrom="column">
                  <wp:posOffset>2482850</wp:posOffset>
                </wp:positionH>
                <wp:positionV relativeFrom="paragraph">
                  <wp:posOffset>13547</wp:posOffset>
                </wp:positionV>
                <wp:extent cx="3168650" cy="435263"/>
                <wp:effectExtent l="0" t="0" r="6350" b="0"/>
                <wp:wrapNone/>
                <wp:docPr id="137" name="Text Box 137"/>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0AAA" id="Text Box 137" o:spid="_x0000_s1143" type="#_x0000_t202" style="position:absolute;margin-left:195.5pt;margin-top:1.05pt;width:249.5pt;height:34.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" fillcolor="white [3201]" stroked="f" strokeweight=".5pt">
                <v:textbo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v:textbox>
              </v:shape>
            </w:pict>
          </mc:Fallback>
        </mc:AlternateContent>
      </w:r>
    </w:p>
    <w:p w14:paraId="6A87411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3280" behindDoc="0" locked="0" layoutInCell="1" allowOverlap="1" wp14:anchorId="104945E4" wp14:editId="7A9D73E5">
                <wp:simplePos x="0" y="0"/>
                <wp:positionH relativeFrom="column">
                  <wp:posOffset>249382</wp:posOffset>
                </wp:positionH>
                <wp:positionV relativeFrom="paragraph">
                  <wp:posOffset>11546</wp:posOffset>
                </wp:positionV>
                <wp:extent cx="1215736" cy="279862"/>
                <wp:effectExtent l="0" t="0" r="3810" b="0"/>
                <wp:wrapNone/>
                <wp:docPr id="131" name="Text Box 131"/>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45E4" id="Text Box 131" o:spid="_x0000_s1144" type="#_x0000_t202" style="position:absolute;margin-left:19.65pt;margin-top:.9pt;width:95.75pt;height:22.0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" fillcolor="white [3201]" stroked="f" strokeweight=".5pt">
                <v:textbo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v:textbox>
              </v:shape>
            </w:pict>
          </mc:Fallback>
        </mc:AlternateContent>
      </w:r>
    </w:p>
    <w:p w14:paraId="61D97BAD" w14:textId="5D4AA3B7" w:rsidR="005221A7" w:rsidRPr="00626C51" w:rsidRDefault="00D739F7" w:rsidP="005221A7">
      <w:pPr>
        <w:rPr>
          <w:color w:val="C00000"/>
        </w:rPr>
      </w:pPr>
      <w:ins w:id="23" w:author="Rashid Islam" w:date="2022-02-18T18:55:00Z">
        <w:r w:rsidRPr="00626C51">
          <w:rPr>
            <w:noProof/>
            <w:color w:val="C00000"/>
          </w:rPr>
          <mc:AlternateContent>
            <mc:Choice Requires="wps">
              <w:drawing>
                <wp:anchor distT="0" distB="0" distL="114300" distR="114300" simplePos="0" relativeHeight="251985920" behindDoc="0" locked="0" layoutInCell="1" allowOverlap="1" wp14:anchorId="1B89C430" wp14:editId="1AD1F847">
                  <wp:simplePos x="0" y="0"/>
                  <wp:positionH relativeFrom="column">
                    <wp:posOffset>3223260</wp:posOffset>
                  </wp:positionH>
                  <wp:positionV relativeFrom="paragraph">
                    <wp:posOffset>73872</wp:posOffset>
                  </wp:positionV>
                  <wp:extent cx="0" cy="289560"/>
                  <wp:effectExtent l="0" t="0" r="12700" b="15240"/>
                  <wp:wrapNone/>
                  <wp:docPr id="93" name="Straight Connector 93"/>
                  <wp:cNvGraphicFramePr/>
                  <a:graphic xmlns:a="http://schemas.openxmlformats.org/drawingml/2006/main">
                    <a:graphicData uri="http://schemas.microsoft.com/office/word/2010/wordprocessingShape">
                      <wps:wsp>
                        <wps:cNvCnPr/>
                        <wps:spPr>
                          <a:xfrm>
                            <a:off x="0" y="0"/>
                            <a:ext cx="0" cy="289560"/>
                          </a:xfrm>
                          <a:prstGeom prst="line">
                            <a:avLst/>
                          </a:prstGeom>
                          <a:ln w="952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588A394" id="Straight Connector 93" o:spid="_x0000_s1026" style="position:absolute;z-index:25198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8pt,5.8pt" to="253.8pt,28.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" strokecolor="black [3213]">
                  <v:stroke joinstyle="miter"/>
                </v:line>
              </w:pict>
            </mc:Fallback>
          </mc:AlternateContent>
        </w:r>
      </w:ins>
      <w:del w:id="24" w:author="Rashid Islam" w:date="2022-02-18T18:53:00Z">
        <w:r w:rsidR="005221A7" w:rsidRPr="00626C51" w:rsidDel="00D739F7">
          <w:rPr>
            <w:noProof/>
            <w:color w:val="C00000"/>
          </w:rPr>
          <mc:AlternateContent>
            <mc:Choice Requires="wps">
              <w:drawing>
                <wp:anchor distT="0" distB="0" distL="114300" distR="114300" simplePos="0" relativeHeight="251863040" behindDoc="0" locked="0" layoutInCell="1" allowOverlap="1" wp14:anchorId="4DF86495" wp14:editId="74286A84">
                  <wp:simplePos x="0" y="0"/>
                  <wp:positionH relativeFrom="column">
                    <wp:posOffset>3216044</wp:posOffset>
                  </wp:positionH>
                  <wp:positionV relativeFrom="paragraph">
                    <wp:posOffset>113665</wp:posOffset>
                  </wp:positionV>
                  <wp:extent cx="0" cy="252095"/>
                  <wp:effectExtent l="0" t="0" r="12700" b="14605"/>
                  <wp:wrapNone/>
                  <wp:docPr id="115" name="Straight Connector 11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2BECF06" id="Straight Connector 115" o:spid="_x0000_s1026" style="position:absolute;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5pt,8.95pt" to="253.25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" strokecolor="black [3213]" strokeweight="1.25pt">
                  <v:stroke joinstyle="miter"/>
                </v:line>
              </w:pict>
            </mc:Fallback>
          </mc:AlternateContent>
        </w:r>
      </w:del>
      <w:r w:rsidR="005221A7" w:rsidRPr="00626C51">
        <w:rPr>
          <w:noProof/>
          <w:color w:val="C00000"/>
        </w:rPr>
        <mc:AlternateContent>
          <mc:Choice Requires="wps">
            <w:drawing>
              <wp:anchor distT="0" distB="0" distL="114300" distR="114300" simplePos="0" relativeHeight="251864064" behindDoc="0" locked="0" layoutInCell="1" allowOverlap="1" wp14:anchorId="677EA1DF" wp14:editId="50FE3644">
                <wp:simplePos x="0" y="0"/>
                <wp:positionH relativeFrom="column">
                  <wp:posOffset>-124691</wp:posOffset>
                </wp:positionH>
                <wp:positionV relativeFrom="paragraph">
                  <wp:posOffset>188018</wp:posOffset>
                </wp:positionV>
                <wp:extent cx="301336" cy="197427"/>
                <wp:effectExtent l="0" t="0" r="3810" b="6350"/>
                <wp:wrapNone/>
                <wp:docPr id="114" name="Text Box 11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987E7F5" w14:textId="77777777" w:rsidR="005221A7" w:rsidRPr="003E64D5" w:rsidRDefault="005221A7" w:rsidP="005221A7">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A1DF" id="Text Box 114" o:spid="_x0000_s1145" type="#_x0000_t202" style="position:absolute;margin-left:-9.8pt;margin-top:14.8pt;width:23.75pt;height:15.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hU+Jw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" fillcolor="white [3201]" stroked="f" strokeweight=".5pt">
                <v:textbox inset="0,0,0,0">
                  <w:txbxContent>
                    <w:p w14:paraId="7987E7F5" w14:textId="77777777" w:rsidR="005221A7" w:rsidRPr="003E64D5" w:rsidRDefault="005221A7" w:rsidP="005221A7">
                      <w:r>
                        <w:t>4.</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73BA857F" w14:textId="77777777" w:rsidTr="00DC40D6">
        <w:tc>
          <w:tcPr>
            <w:tcW w:w="450" w:type="dxa"/>
          </w:tcPr>
          <w:p w14:paraId="6F6A9800" w14:textId="77777777" w:rsidR="005221A7" w:rsidRPr="00626C51" w:rsidRDefault="005221A7" w:rsidP="00DC40D6">
            <w:pPr>
              <w:rPr>
                <w:color w:val="C00000"/>
              </w:rPr>
            </w:pPr>
          </w:p>
        </w:tc>
        <w:tc>
          <w:tcPr>
            <w:tcW w:w="450" w:type="dxa"/>
          </w:tcPr>
          <w:p w14:paraId="67563760" w14:textId="77777777" w:rsidR="005221A7" w:rsidRPr="00626C51" w:rsidRDefault="005221A7" w:rsidP="00DC40D6">
            <w:pPr>
              <w:rPr>
                <w:color w:val="C00000"/>
              </w:rPr>
            </w:pPr>
          </w:p>
        </w:tc>
        <w:tc>
          <w:tcPr>
            <w:tcW w:w="450" w:type="dxa"/>
          </w:tcPr>
          <w:p w14:paraId="719755FB" w14:textId="77777777" w:rsidR="005221A7" w:rsidRPr="00626C51" w:rsidRDefault="005221A7" w:rsidP="00DC40D6">
            <w:pPr>
              <w:rPr>
                <w:color w:val="C00000"/>
              </w:rPr>
            </w:pPr>
          </w:p>
        </w:tc>
        <w:tc>
          <w:tcPr>
            <w:tcW w:w="450" w:type="dxa"/>
          </w:tcPr>
          <w:p w14:paraId="55CA84E7" w14:textId="77777777" w:rsidR="005221A7" w:rsidRPr="00626C51" w:rsidRDefault="005221A7" w:rsidP="00DC40D6">
            <w:pPr>
              <w:rPr>
                <w:color w:val="C00000"/>
              </w:rPr>
            </w:pPr>
          </w:p>
        </w:tc>
        <w:tc>
          <w:tcPr>
            <w:tcW w:w="451" w:type="dxa"/>
          </w:tcPr>
          <w:p w14:paraId="55598289" w14:textId="77777777" w:rsidR="005221A7" w:rsidRPr="00626C51" w:rsidRDefault="005221A7" w:rsidP="00DC40D6">
            <w:pPr>
              <w:rPr>
                <w:color w:val="C00000"/>
              </w:rPr>
            </w:pPr>
          </w:p>
        </w:tc>
        <w:tc>
          <w:tcPr>
            <w:tcW w:w="451" w:type="dxa"/>
          </w:tcPr>
          <w:p w14:paraId="65F19BD5" w14:textId="77777777" w:rsidR="005221A7" w:rsidRPr="00626C51" w:rsidRDefault="005221A7" w:rsidP="00DC40D6">
            <w:pPr>
              <w:rPr>
                <w:color w:val="C00000"/>
              </w:rPr>
            </w:pPr>
          </w:p>
        </w:tc>
        <w:tc>
          <w:tcPr>
            <w:tcW w:w="451" w:type="dxa"/>
          </w:tcPr>
          <w:p w14:paraId="00F420F6" w14:textId="77777777" w:rsidR="005221A7" w:rsidRPr="00626C51" w:rsidRDefault="005221A7" w:rsidP="00DC40D6">
            <w:pPr>
              <w:rPr>
                <w:color w:val="C00000"/>
              </w:rPr>
            </w:pPr>
          </w:p>
        </w:tc>
        <w:tc>
          <w:tcPr>
            <w:tcW w:w="451" w:type="dxa"/>
          </w:tcPr>
          <w:p w14:paraId="30A12408" w14:textId="77777777" w:rsidR="005221A7" w:rsidRPr="00626C51" w:rsidRDefault="005221A7" w:rsidP="00DC40D6">
            <w:pPr>
              <w:rPr>
                <w:color w:val="C00000"/>
              </w:rPr>
            </w:pPr>
          </w:p>
        </w:tc>
        <w:tc>
          <w:tcPr>
            <w:tcW w:w="451" w:type="dxa"/>
          </w:tcPr>
          <w:p w14:paraId="30F01642" w14:textId="77777777" w:rsidR="005221A7" w:rsidRPr="00626C51" w:rsidRDefault="005221A7" w:rsidP="00DC40D6">
            <w:pPr>
              <w:rPr>
                <w:color w:val="C00000"/>
              </w:rPr>
            </w:pPr>
          </w:p>
        </w:tc>
        <w:tc>
          <w:tcPr>
            <w:tcW w:w="451" w:type="dxa"/>
          </w:tcPr>
          <w:p w14:paraId="0592AEAB" w14:textId="2804DACD" w:rsidR="005221A7" w:rsidRPr="00626C51" w:rsidRDefault="005221A7" w:rsidP="00DC40D6">
            <w:pPr>
              <w:rPr>
                <w:color w:val="C00000"/>
              </w:rPr>
            </w:pPr>
          </w:p>
        </w:tc>
        <w:tc>
          <w:tcPr>
            <w:tcW w:w="451" w:type="dxa"/>
          </w:tcPr>
          <w:p w14:paraId="6743994B" w14:textId="006C3ED4" w:rsidR="005221A7" w:rsidRPr="00626C51" w:rsidRDefault="005221A7" w:rsidP="00DC40D6">
            <w:pPr>
              <w:rPr>
                <w:color w:val="C00000"/>
              </w:rPr>
            </w:pPr>
          </w:p>
        </w:tc>
        <w:tc>
          <w:tcPr>
            <w:tcW w:w="451" w:type="dxa"/>
          </w:tcPr>
          <w:p w14:paraId="275CB929" w14:textId="77777777" w:rsidR="005221A7" w:rsidRPr="00626C51" w:rsidRDefault="005221A7" w:rsidP="00DC40D6">
            <w:pPr>
              <w:rPr>
                <w:color w:val="C00000"/>
              </w:rPr>
            </w:pPr>
          </w:p>
        </w:tc>
        <w:tc>
          <w:tcPr>
            <w:tcW w:w="451" w:type="dxa"/>
          </w:tcPr>
          <w:p w14:paraId="2B383310" w14:textId="77777777" w:rsidR="005221A7" w:rsidRPr="00626C51" w:rsidRDefault="005221A7" w:rsidP="00DC40D6">
            <w:pPr>
              <w:rPr>
                <w:color w:val="C00000"/>
              </w:rPr>
            </w:pPr>
          </w:p>
        </w:tc>
        <w:tc>
          <w:tcPr>
            <w:tcW w:w="451" w:type="dxa"/>
          </w:tcPr>
          <w:p w14:paraId="260BA622" w14:textId="77777777" w:rsidR="005221A7" w:rsidRPr="00626C51" w:rsidRDefault="005221A7" w:rsidP="00DC40D6">
            <w:pPr>
              <w:rPr>
                <w:color w:val="C00000"/>
              </w:rPr>
            </w:pPr>
          </w:p>
        </w:tc>
        <w:tc>
          <w:tcPr>
            <w:tcW w:w="451" w:type="dxa"/>
          </w:tcPr>
          <w:p w14:paraId="27F13E78" w14:textId="77777777" w:rsidR="005221A7" w:rsidRPr="00626C51" w:rsidRDefault="005221A7" w:rsidP="00DC40D6">
            <w:pPr>
              <w:rPr>
                <w:color w:val="C00000"/>
              </w:rPr>
            </w:pPr>
          </w:p>
        </w:tc>
        <w:tc>
          <w:tcPr>
            <w:tcW w:w="451" w:type="dxa"/>
          </w:tcPr>
          <w:p w14:paraId="6CF64C72" w14:textId="77777777" w:rsidR="005221A7" w:rsidRPr="00626C51" w:rsidRDefault="005221A7" w:rsidP="00DC40D6">
            <w:pPr>
              <w:rPr>
                <w:color w:val="C00000"/>
              </w:rPr>
            </w:pPr>
          </w:p>
        </w:tc>
        <w:tc>
          <w:tcPr>
            <w:tcW w:w="451" w:type="dxa"/>
          </w:tcPr>
          <w:p w14:paraId="3FDF9CDD" w14:textId="77777777" w:rsidR="005221A7" w:rsidRPr="00626C51" w:rsidRDefault="005221A7" w:rsidP="00DC40D6">
            <w:pPr>
              <w:rPr>
                <w:color w:val="C00000"/>
              </w:rPr>
            </w:pPr>
          </w:p>
        </w:tc>
        <w:tc>
          <w:tcPr>
            <w:tcW w:w="451" w:type="dxa"/>
          </w:tcPr>
          <w:p w14:paraId="0091900C" w14:textId="77777777" w:rsidR="005221A7" w:rsidRPr="00626C51" w:rsidRDefault="005221A7" w:rsidP="00DC40D6">
            <w:pPr>
              <w:rPr>
                <w:color w:val="C00000"/>
              </w:rPr>
            </w:pPr>
          </w:p>
        </w:tc>
        <w:tc>
          <w:tcPr>
            <w:tcW w:w="451" w:type="dxa"/>
          </w:tcPr>
          <w:p w14:paraId="6B4FD3F4" w14:textId="77777777" w:rsidR="005221A7" w:rsidRPr="00626C51" w:rsidRDefault="005221A7" w:rsidP="00DC40D6">
            <w:pPr>
              <w:rPr>
                <w:color w:val="C00000"/>
              </w:rPr>
            </w:pPr>
          </w:p>
        </w:tc>
        <w:tc>
          <w:tcPr>
            <w:tcW w:w="451" w:type="dxa"/>
          </w:tcPr>
          <w:p w14:paraId="70832F4D" w14:textId="77777777" w:rsidR="005221A7" w:rsidRPr="00626C51" w:rsidRDefault="005221A7" w:rsidP="00DC40D6">
            <w:pPr>
              <w:rPr>
                <w:color w:val="C00000"/>
              </w:rPr>
            </w:pPr>
          </w:p>
        </w:tc>
      </w:tr>
    </w:tbl>
    <w:p w14:paraId="55A041F6"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2016" behindDoc="0" locked="0" layoutInCell="1" allowOverlap="1" wp14:anchorId="3CF7F956" wp14:editId="4374B55B">
                <wp:simplePos x="0" y="0"/>
                <wp:positionH relativeFrom="column">
                  <wp:posOffset>259773</wp:posOffset>
                </wp:positionH>
                <wp:positionV relativeFrom="paragraph">
                  <wp:posOffset>-3406</wp:posOffset>
                </wp:positionV>
                <wp:extent cx="5464695" cy="351790"/>
                <wp:effectExtent l="0" t="0" r="0" b="3810"/>
                <wp:wrapNone/>
                <wp:docPr id="116" name="Group 11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7" name="Text Box 117"/>
                        <wps:cNvSpPr txBox="1"/>
                        <wps:spPr>
                          <a:xfrm>
                            <a:off x="332516" y="0"/>
                            <a:ext cx="1049557" cy="352486"/>
                          </a:xfrm>
                          <a:prstGeom prst="rect">
                            <a:avLst/>
                          </a:prstGeom>
                          <a:solidFill>
                            <a:schemeClr val="lt1"/>
                          </a:solidFill>
                          <a:ln w="6350">
                            <a:noFill/>
                          </a:ln>
                        </wps:spPr>
                        <wps:txbx>
                          <w:txbxContent>
                            <w:p w14:paraId="761DB917"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4998027" y="0"/>
                            <a:ext cx="862445" cy="301336"/>
                          </a:xfrm>
                          <a:prstGeom prst="rect">
                            <a:avLst/>
                          </a:prstGeom>
                          <a:solidFill>
                            <a:schemeClr val="lt1"/>
                          </a:solidFill>
                          <a:ln w="6350">
                            <a:noFill/>
                          </a:ln>
                        </wps:spPr>
                        <wps:txbx>
                          <w:txbxContent>
                            <w:p w14:paraId="1657B1AF"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7F956" id="Group 116" o:spid="_x0000_s1146" style="position:absolute;margin-left:20.45pt;margin-top:-.25pt;width:430.3pt;height:27.7pt;z-index:25186201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">
                <v:shape id="Text Box 117" o:spid="_x0000_s1147"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" fillcolor="white [3201]" stroked="f" strokeweight=".5pt">
                  <v:textbox>
                    <w:txbxContent>
                      <w:p w14:paraId="761DB917" w14:textId="77777777" w:rsidR="005221A7" w:rsidRPr="00241CBC" w:rsidRDefault="005221A7" w:rsidP="005221A7">
                        <w:pPr>
                          <w:rPr>
                            <w:rFonts w:ascii="Times" w:hAnsi="Times"/>
                          </w:rPr>
                        </w:pPr>
                        <w:r>
                          <w:rPr>
                            <w:rFonts w:ascii="Times" w:hAnsi="Times"/>
                          </w:rPr>
                          <w:t>Very Low</w:t>
                        </w:r>
                      </w:p>
                    </w:txbxContent>
                  </v:textbox>
                </v:shape>
                <v:shape id="Text Box 118" o:spid="_x0000_s1148"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" fillcolor="white [3201]" stroked="f" strokeweight=".5pt">
                  <v:textbox>
                    <w:txbxContent>
                      <w:p w14:paraId="1657B1AF"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000F58B5" w14:textId="77777777" w:rsidR="005221A7" w:rsidRPr="00626C51" w:rsidRDefault="005221A7" w:rsidP="005221A7">
      <w:pPr>
        <w:rPr>
          <w:color w:val="C00000"/>
        </w:rPr>
      </w:pPr>
      <w:r w:rsidRPr="00626C51">
        <w:rPr>
          <w:color w:val="C00000"/>
        </w:rPr>
        <w:t xml:space="preserve"> </w:t>
      </w:r>
    </w:p>
    <w:p w14:paraId="67CABF2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0448" behindDoc="0" locked="0" layoutInCell="1" allowOverlap="1" wp14:anchorId="7A75B7AC" wp14:editId="1BA9A510">
                <wp:simplePos x="0" y="0"/>
                <wp:positionH relativeFrom="column">
                  <wp:posOffset>2513965</wp:posOffset>
                </wp:positionH>
                <wp:positionV relativeFrom="paragraph">
                  <wp:posOffset>16722</wp:posOffset>
                </wp:positionV>
                <wp:extent cx="3168650" cy="435263"/>
                <wp:effectExtent l="0" t="0" r="6350" b="0"/>
                <wp:wrapNone/>
                <wp:docPr id="139" name="Text Box 139"/>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B7AC" id="Text Box 139" o:spid="_x0000_s1149" type="#_x0000_t202" style="position:absolute;margin-left:197.95pt;margin-top:1.3pt;width:249.5pt;height:34.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" fillcolor="white [3201]" stroked="f" strokeweight=".5pt">
                <v:textbo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v:textbox>
              </v:shape>
            </w:pict>
          </mc:Fallback>
        </mc:AlternateContent>
      </w:r>
      <w:r w:rsidRPr="00626C51">
        <w:rPr>
          <w:noProof/>
          <w:color w:val="C00000"/>
        </w:rPr>
        <mc:AlternateContent>
          <mc:Choice Requires="wps">
            <w:drawing>
              <wp:anchor distT="0" distB="0" distL="114300" distR="114300" simplePos="0" relativeHeight="251874304" behindDoc="0" locked="0" layoutInCell="1" allowOverlap="1" wp14:anchorId="507F363D" wp14:editId="0C993C51">
                <wp:simplePos x="0" y="0"/>
                <wp:positionH relativeFrom="column">
                  <wp:posOffset>249382</wp:posOffset>
                </wp:positionH>
                <wp:positionV relativeFrom="paragraph">
                  <wp:posOffset>187210</wp:posOffset>
                </wp:positionV>
                <wp:extent cx="1215736" cy="279862"/>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363D" id="Text Box 132" o:spid="_x0000_s1150" type="#_x0000_t202" style="position:absolute;margin-left:19.65pt;margin-top:14.75pt;width:95.75pt;height:22.0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" fillcolor="white [3201]" stroked="f" strokeweight=".5pt">
                <v:textbo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v:textbox>
              </v:shape>
            </w:pict>
          </mc:Fallback>
        </mc:AlternateContent>
      </w:r>
    </w:p>
    <w:p w14:paraId="68149CED" w14:textId="77777777" w:rsidR="005221A7" w:rsidRPr="00626C51" w:rsidRDefault="005221A7" w:rsidP="005221A7">
      <w:pPr>
        <w:rPr>
          <w:color w:val="C00000"/>
        </w:rPr>
      </w:pPr>
    </w:p>
    <w:p w14:paraId="79D5226F" w14:textId="67F2D0AE" w:rsidR="005221A7" w:rsidRPr="00626C51" w:rsidRDefault="00D739F7" w:rsidP="005221A7">
      <w:pPr>
        <w:rPr>
          <w:color w:val="C00000"/>
        </w:rPr>
      </w:pPr>
      <w:ins w:id="25" w:author="Rashid Islam" w:date="2022-02-18T18:55:00Z">
        <w:r w:rsidRPr="00626C51">
          <w:rPr>
            <w:noProof/>
            <w:color w:val="C00000"/>
          </w:rPr>
          <mc:AlternateContent>
            <mc:Choice Requires="wps">
              <w:drawing>
                <wp:anchor distT="0" distB="0" distL="114300" distR="114300" simplePos="0" relativeHeight="251987968" behindDoc="0" locked="0" layoutInCell="1" allowOverlap="1" wp14:anchorId="28DF2788" wp14:editId="57494C9D">
                  <wp:simplePos x="0" y="0"/>
                  <wp:positionH relativeFrom="column">
                    <wp:posOffset>3223260</wp:posOffset>
                  </wp:positionH>
                  <wp:positionV relativeFrom="paragraph">
                    <wp:posOffset>66887</wp:posOffset>
                  </wp:positionV>
                  <wp:extent cx="0" cy="289560"/>
                  <wp:effectExtent l="0" t="0" r="12700" b="15240"/>
                  <wp:wrapNone/>
                  <wp:docPr id="96" name="Straight Connector 96"/>
                  <wp:cNvGraphicFramePr/>
                  <a:graphic xmlns:a="http://schemas.openxmlformats.org/drawingml/2006/main">
                    <a:graphicData uri="http://schemas.microsoft.com/office/word/2010/wordprocessingShape">
                      <wps:wsp>
                        <wps:cNvCnPr/>
                        <wps:spPr>
                          <a:xfrm>
                            <a:off x="0" y="0"/>
                            <a:ext cx="0" cy="289560"/>
                          </a:xfrm>
                          <a:prstGeom prst="line">
                            <a:avLst/>
                          </a:prstGeom>
                          <a:ln w="952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BB37F18" id="Straight Connector 96" o:spid="_x0000_s1026" style="position:absolute;z-index:25198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8pt,5.25pt" to="253.8pt,2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" strokecolor="black [3213]">
                  <v:stroke joinstyle="miter"/>
                </v:line>
              </w:pict>
            </mc:Fallback>
          </mc:AlternateContent>
        </w:r>
      </w:ins>
      <w:del w:id="26" w:author="Rashid Islam" w:date="2022-02-18T18:53:00Z">
        <w:r w:rsidR="005221A7" w:rsidRPr="00626C51" w:rsidDel="00D739F7">
          <w:rPr>
            <w:noProof/>
            <w:color w:val="C00000"/>
          </w:rPr>
          <mc:AlternateContent>
            <mc:Choice Requires="wps">
              <w:drawing>
                <wp:anchor distT="0" distB="0" distL="114300" distR="114300" simplePos="0" relativeHeight="251866112" behindDoc="0" locked="0" layoutInCell="1" allowOverlap="1" wp14:anchorId="205D8814" wp14:editId="50D2BEA5">
                  <wp:simplePos x="0" y="0"/>
                  <wp:positionH relativeFrom="column">
                    <wp:posOffset>3215409</wp:posOffset>
                  </wp:positionH>
                  <wp:positionV relativeFrom="paragraph">
                    <wp:posOffset>113665</wp:posOffset>
                  </wp:positionV>
                  <wp:extent cx="0" cy="252095"/>
                  <wp:effectExtent l="0" t="0" r="12700" b="14605"/>
                  <wp:wrapNone/>
                  <wp:docPr id="120" name="Straight Connector 12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D661AA8" id="Straight Connector 120" o:spid="_x0000_s1026" style="position:absolute;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pt,8.95pt" to="253.2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" strokecolor="black [3213]" strokeweight="1.25pt">
                  <v:stroke joinstyle="miter"/>
                </v:line>
              </w:pict>
            </mc:Fallback>
          </mc:AlternateContent>
        </w:r>
      </w:del>
      <w:r w:rsidR="005221A7" w:rsidRPr="00626C51">
        <w:rPr>
          <w:noProof/>
          <w:color w:val="C00000"/>
        </w:rPr>
        <mc:AlternateContent>
          <mc:Choice Requires="wps">
            <w:drawing>
              <wp:anchor distT="0" distB="0" distL="114300" distR="114300" simplePos="0" relativeHeight="251867136" behindDoc="0" locked="0" layoutInCell="1" allowOverlap="1" wp14:anchorId="33689977" wp14:editId="6EB1B146">
                <wp:simplePos x="0" y="0"/>
                <wp:positionH relativeFrom="column">
                  <wp:posOffset>-124691</wp:posOffset>
                </wp:positionH>
                <wp:positionV relativeFrom="paragraph">
                  <wp:posOffset>188018</wp:posOffset>
                </wp:positionV>
                <wp:extent cx="301336" cy="197427"/>
                <wp:effectExtent l="0" t="0" r="3810" b="6350"/>
                <wp:wrapNone/>
                <wp:docPr id="119" name="Text Box 11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0199659" w14:textId="77777777" w:rsidR="005221A7" w:rsidRPr="003E64D5" w:rsidRDefault="005221A7" w:rsidP="005221A7">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9977" id="Text Box 119" o:spid="_x0000_s1151" type="#_x0000_t202" style="position:absolute;margin-left:-9.8pt;margin-top:14.8pt;width:23.75pt;height:15.5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FnRqTKAIAAEwEAAAOAAAAAAAAAAAAAAAAAC4CAABk&#13;&#10;cnMvZTJvRG9jLnhtbFBLAQItABQABgAIAAAAIQBEdOqR5AAAAA0BAAAPAAAAAAAAAAAAAAAAAIIE&#13;&#10;AABkcnMvZG93bnJldi54bWxQSwUGAAAAAAQABADzAAAAkwUAAAAA&#13;&#10;" fillcolor="white [3201]" stroked="f" strokeweight=".5pt">
                <v:textbox inset="0,0,0,0">
                  <w:txbxContent>
                    <w:p w14:paraId="70199659" w14:textId="77777777" w:rsidR="005221A7" w:rsidRPr="003E64D5" w:rsidRDefault="005221A7" w:rsidP="005221A7">
                      <w:r>
                        <w:t>5.</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9D50C46" w14:textId="77777777" w:rsidTr="00DC40D6">
        <w:tc>
          <w:tcPr>
            <w:tcW w:w="450" w:type="dxa"/>
          </w:tcPr>
          <w:p w14:paraId="00970393" w14:textId="77777777" w:rsidR="005221A7" w:rsidRPr="00626C51" w:rsidRDefault="005221A7" w:rsidP="00DC40D6">
            <w:pPr>
              <w:rPr>
                <w:color w:val="C00000"/>
              </w:rPr>
            </w:pPr>
          </w:p>
        </w:tc>
        <w:tc>
          <w:tcPr>
            <w:tcW w:w="450" w:type="dxa"/>
          </w:tcPr>
          <w:p w14:paraId="3C70CCA2" w14:textId="77777777" w:rsidR="005221A7" w:rsidRPr="00626C51" w:rsidRDefault="005221A7" w:rsidP="00DC40D6">
            <w:pPr>
              <w:rPr>
                <w:color w:val="C00000"/>
              </w:rPr>
            </w:pPr>
          </w:p>
        </w:tc>
        <w:tc>
          <w:tcPr>
            <w:tcW w:w="450" w:type="dxa"/>
          </w:tcPr>
          <w:p w14:paraId="4E673F77" w14:textId="77777777" w:rsidR="005221A7" w:rsidRPr="00626C51" w:rsidRDefault="005221A7" w:rsidP="00DC40D6">
            <w:pPr>
              <w:rPr>
                <w:color w:val="C00000"/>
              </w:rPr>
            </w:pPr>
          </w:p>
        </w:tc>
        <w:tc>
          <w:tcPr>
            <w:tcW w:w="450" w:type="dxa"/>
          </w:tcPr>
          <w:p w14:paraId="69FA8AA6" w14:textId="77777777" w:rsidR="005221A7" w:rsidRPr="00626C51" w:rsidRDefault="005221A7" w:rsidP="00DC40D6">
            <w:pPr>
              <w:rPr>
                <w:color w:val="C00000"/>
              </w:rPr>
            </w:pPr>
          </w:p>
        </w:tc>
        <w:tc>
          <w:tcPr>
            <w:tcW w:w="451" w:type="dxa"/>
          </w:tcPr>
          <w:p w14:paraId="4BA5FB04" w14:textId="77777777" w:rsidR="005221A7" w:rsidRPr="00626C51" w:rsidRDefault="005221A7" w:rsidP="00DC40D6">
            <w:pPr>
              <w:rPr>
                <w:color w:val="C00000"/>
              </w:rPr>
            </w:pPr>
          </w:p>
        </w:tc>
        <w:tc>
          <w:tcPr>
            <w:tcW w:w="451" w:type="dxa"/>
          </w:tcPr>
          <w:p w14:paraId="399B93D5" w14:textId="77777777" w:rsidR="005221A7" w:rsidRPr="00626C51" w:rsidRDefault="005221A7" w:rsidP="00DC40D6">
            <w:pPr>
              <w:rPr>
                <w:color w:val="C00000"/>
              </w:rPr>
            </w:pPr>
          </w:p>
        </w:tc>
        <w:tc>
          <w:tcPr>
            <w:tcW w:w="451" w:type="dxa"/>
          </w:tcPr>
          <w:p w14:paraId="208321E1" w14:textId="77777777" w:rsidR="005221A7" w:rsidRPr="00626C51" w:rsidRDefault="005221A7" w:rsidP="00DC40D6">
            <w:pPr>
              <w:rPr>
                <w:color w:val="C00000"/>
              </w:rPr>
            </w:pPr>
          </w:p>
        </w:tc>
        <w:tc>
          <w:tcPr>
            <w:tcW w:w="451" w:type="dxa"/>
          </w:tcPr>
          <w:p w14:paraId="61B783DC" w14:textId="77777777" w:rsidR="005221A7" w:rsidRPr="00626C51" w:rsidRDefault="005221A7" w:rsidP="00DC40D6">
            <w:pPr>
              <w:rPr>
                <w:color w:val="C00000"/>
              </w:rPr>
            </w:pPr>
          </w:p>
        </w:tc>
        <w:tc>
          <w:tcPr>
            <w:tcW w:w="451" w:type="dxa"/>
          </w:tcPr>
          <w:p w14:paraId="584A87EE" w14:textId="77777777" w:rsidR="005221A7" w:rsidRPr="00626C51" w:rsidRDefault="005221A7" w:rsidP="00DC40D6">
            <w:pPr>
              <w:rPr>
                <w:color w:val="C00000"/>
              </w:rPr>
            </w:pPr>
          </w:p>
        </w:tc>
        <w:tc>
          <w:tcPr>
            <w:tcW w:w="451" w:type="dxa"/>
          </w:tcPr>
          <w:p w14:paraId="3E4D9CB6" w14:textId="7014C5BD" w:rsidR="005221A7" w:rsidRPr="00626C51" w:rsidRDefault="005221A7" w:rsidP="00DC40D6">
            <w:pPr>
              <w:rPr>
                <w:color w:val="C00000"/>
              </w:rPr>
            </w:pPr>
          </w:p>
        </w:tc>
        <w:tc>
          <w:tcPr>
            <w:tcW w:w="451" w:type="dxa"/>
          </w:tcPr>
          <w:p w14:paraId="4281D77F" w14:textId="2D2540C9" w:rsidR="005221A7" w:rsidRPr="00626C51" w:rsidRDefault="005221A7" w:rsidP="00DC40D6">
            <w:pPr>
              <w:rPr>
                <w:color w:val="C00000"/>
              </w:rPr>
            </w:pPr>
          </w:p>
        </w:tc>
        <w:tc>
          <w:tcPr>
            <w:tcW w:w="451" w:type="dxa"/>
          </w:tcPr>
          <w:p w14:paraId="0A34F3C3" w14:textId="77777777" w:rsidR="005221A7" w:rsidRPr="00626C51" w:rsidRDefault="005221A7" w:rsidP="00DC40D6">
            <w:pPr>
              <w:rPr>
                <w:color w:val="C00000"/>
              </w:rPr>
            </w:pPr>
          </w:p>
        </w:tc>
        <w:tc>
          <w:tcPr>
            <w:tcW w:w="451" w:type="dxa"/>
          </w:tcPr>
          <w:p w14:paraId="2C784467" w14:textId="77777777" w:rsidR="005221A7" w:rsidRPr="00626C51" w:rsidRDefault="005221A7" w:rsidP="00DC40D6">
            <w:pPr>
              <w:rPr>
                <w:color w:val="C00000"/>
              </w:rPr>
            </w:pPr>
          </w:p>
        </w:tc>
        <w:tc>
          <w:tcPr>
            <w:tcW w:w="451" w:type="dxa"/>
          </w:tcPr>
          <w:p w14:paraId="1CE4DE9D" w14:textId="77777777" w:rsidR="005221A7" w:rsidRPr="00626C51" w:rsidRDefault="005221A7" w:rsidP="00DC40D6">
            <w:pPr>
              <w:rPr>
                <w:color w:val="C00000"/>
              </w:rPr>
            </w:pPr>
          </w:p>
        </w:tc>
        <w:tc>
          <w:tcPr>
            <w:tcW w:w="451" w:type="dxa"/>
          </w:tcPr>
          <w:p w14:paraId="133CF38C" w14:textId="77777777" w:rsidR="005221A7" w:rsidRPr="00626C51" w:rsidRDefault="005221A7" w:rsidP="00DC40D6">
            <w:pPr>
              <w:rPr>
                <w:color w:val="C00000"/>
              </w:rPr>
            </w:pPr>
          </w:p>
        </w:tc>
        <w:tc>
          <w:tcPr>
            <w:tcW w:w="451" w:type="dxa"/>
          </w:tcPr>
          <w:p w14:paraId="2457F26A" w14:textId="77777777" w:rsidR="005221A7" w:rsidRPr="00626C51" w:rsidRDefault="005221A7" w:rsidP="00DC40D6">
            <w:pPr>
              <w:rPr>
                <w:color w:val="C00000"/>
              </w:rPr>
            </w:pPr>
          </w:p>
        </w:tc>
        <w:tc>
          <w:tcPr>
            <w:tcW w:w="451" w:type="dxa"/>
          </w:tcPr>
          <w:p w14:paraId="5CFB9AF5" w14:textId="77777777" w:rsidR="005221A7" w:rsidRPr="00626C51" w:rsidRDefault="005221A7" w:rsidP="00DC40D6">
            <w:pPr>
              <w:rPr>
                <w:color w:val="C00000"/>
              </w:rPr>
            </w:pPr>
          </w:p>
        </w:tc>
        <w:tc>
          <w:tcPr>
            <w:tcW w:w="451" w:type="dxa"/>
          </w:tcPr>
          <w:p w14:paraId="3B7489A9" w14:textId="77777777" w:rsidR="005221A7" w:rsidRPr="00626C51" w:rsidRDefault="005221A7" w:rsidP="00DC40D6">
            <w:pPr>
              <w:rPr>
                <w:color w:val="C00000"/>
              </w:rPr>
            </w:pPr>
          </w:p>
        </w:tc>
        <w:tc>
          <w:tcPr>
            <w:tcW w:w="451" w:type="dxa"/>
          </w:tcPr>
          <w:p w14:paraId="00D1FE60" w14:textId="77777777" w:rsidR="005221A7" w:rsidRPr="00626C51" w:rsidRDefault="005221A7" w:rsidP="00DC40D6">
            <w:pPr>
              <w:rPr>
                <w:color w:val="C00000"/>
              </w:rPr>
            </w:pPr>
          </w:p>
        </w:tc>
        <w:tc>
          <w:tcPr>
            <w:tcW w:w="451" w:type="dxa"/>
          </w:tcPr>
          <w:p w14:paraId="13186485" w14:textId="77777777" w:rsidR="005221A7" w:rsidRPr="00626C51" w:rsidRDefault="005221A7" w:rsidP="00DC40D6">
            <w:pPr>
              <w:rPr>
                <w:color w:val="C00000"/>
              </w:rPr>
            </w:pPr>
          </w:p>
        </w:tc>
      </w:tr>
    </w:tbl>
    <w:p w14:paraId="6D44A31F"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5088" behindDoc="0" locked="0" layoutInCell="1" allowOverlap="1" wp14:anchorId="3C420661" wp14:editId="31EAC2D7">
                <wp:simplePos x="0" y="0"/>
                <wp:positionH relativeFrom="column">
                  <wp:posOffset>259773</wp:posOffset>
                </wp:positionH>
                <wp:positionV relativeFrom="paragraph">
                  <wp:posOffset>-3406</wp:posOffset>
                </wp:positionV>
                <wp:extent cx="5464695" cy="351790"/>
                <wp:effectExtent l="0" t="0" r="0" b="3810"/>
                <wp:wrapNone/>
                <wp:docPr id="121" name="Group 12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2" name="Text Box 122"/>
                        <wps:cNvSpPr txBox="1"/>
                        <wps:spPr>
                          <a:xfrm>
                            <a:off x="332516" y="0"/>
                            <a:ext cx="1049557" cy="352486"/>
                          </a:xfrm>
                          <a:prstGeom prst="rect">
                            <a:avLst/>
                          </a:prstGeom>
                          <a:solidFill>
                            <a:schemeClr val="lt1"/>
                          </a:solidFill>
                          <a:ln w="6350">
                            <a:noFill/>
                          </a:ln>
                        </wps:spPr>
                        <wps:txbx>
                          <w:txbxContent>
                            <w:p w14:paraId="2B6B7EA0"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998027" y="0"/>
                            <a:ext cx="862445" cy="301336"/>
                          </a:xfrm>
                          <a:prstGeom prst="rect">
                            <a:avLst/>
                          </a:prstGeom>
                          <a:solidFill>
                            <a:schemeClr val="lt1"/>
                          </a:solidFill>
                          <a:ln w="6350">
                            <a:noFill/>
                          </a:ln>
                        </wps:spPr>
                        <wps:txbx>
                          <w:txbxContent>
                            <w:p w14:paraId="626AA042"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20661" id="Group 121" o:spid="_x0000_s1152" style="position:absolute;margin-left:20.45pt;margin-top:-.25pt;width:430.3pt;height:27.7pt;z-index:25186508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">
                <v:shape id="Text Box 122" o:spid="_x0000_s1153"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" fillcolor="white [3201]" stroked="f" strokeweight=".5pt">
                  <v:textbox>
                    <w:txbxContent>
                      <w:p w14:paraId="2B6B7EA0" w14:textId="77777777" w:rsidR="005221A7" w:rsidRPr="00241CBC" w:rsidRDefault="005221A7" w:rsidP="005221A7">
                        <w:pPr>
                          <w:rPr>
                            <w:rFonts w:ascii="Times" w:hAnsi="Times"/>
                          </w:rPr>
                        </w:pPr>
                        <w:r>
                          <w:rPr>
                            <w:rFonts w:ascii="Times" w:hAnsi="Times"/>
                          </w:rPr>
                          <w:t>Very Low</w:t>
                        </w:r>
                      </w:p>
                    </w:txbxContent>
                  </v:textbox>
                </v:shape>
                <v:shape id="Text Box 123" o:spid="_x0000_s1154"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" fillcolor="white [3201]" stroked="f" strokeweight=".5pt">
                  <v:textbox>
                    <w:txbxContent>
                      <w:p w14:paraId="626AA042"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D32BB9B" w14:textId="60D6F5FE" w:rsidR="005221A7" w:rsidRPr="00626C51" w:rsidRDefault="00D739F7" w:rsidP="005221A7">
      <w:pPr>
        <w:rPr>
          <w:color w:val="C00000"/>
        </w:rPr>
      </w:pPr>
      <w:r w:rsidRPr="00626C51">
        <w:rPr>
          <w:noProof/>
          <w:color w:val="C00000"/>
        </w:rPr>
        <mc:AlternateContent>
          <mc:Choice Requires="wps">
            <w:drawing>
              <wp:anchor distT="0" distB="0" distL="114300" distR="114300" simplePos="0" relativeHeight="251881472" behindDoc="0" locked="0" layoutInCell="1" allowOverlap="1" wp14:anchorId="0EEAC791" wp14:editId="5758CB65">
                <wp:simplePos x="0" y="0"/>
                <wp:positionH relativeFrom="column">
                  <wp:posOffset>2483485</wp:posOffset>
                </wp:positionH>
                <wp:positionV relativeFrom="paragraph">
                  <wp:posOffset>173778</wp:posOffset>
                </wp:positionV>
                <wp:extent cx="3168650" cy="440267"/>
                <wp:effectExtent l="0" t="0" r="6350" b="4445"/>
                <wp:wrapNone/>
                <wp:docPr id="140" name="Text Box 140"/>
                <wp:cNvGraphicFramePr/>
                <a:graphic xmlns:a="http://schemas.openxmlformats.org/drawingml/2006/main">
                  <a:graphicData uri="http://schemas.microsoft.com/office/word/2010/wordprocessingShape">
                    <wps:wsp>
                      <wps:cNvSpPr txBox="1"/>
                      <wps:spPr>
                        <a:xfrm>
                          <a:off x="0" y="0"/>
                          <a:ext cx="3168650" cy="440267"/>
                        </a:xfrm>
                        <a:prstGeom prst="rect">
                          <a:avLst/>
                        </a:prstGeom>
                        <a:solidFill>
                          <a:schemeClr val="lt1"/>
                        </a:solidFill>
                        <a:ln w="6350">
                          <a:noFill/>
                        </a:ln>
                      </wps:spPr>
                      <wps:txb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C791" id="Text Box 140" o:spid="_x0000_s1155" type="#_x0000_t202" style="position:absolute;margin-left:195.55pt;margin-top:13.7pt;width:249.5pt;height:34.6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" fillcolor="white [3201]" stroked="f" strokeweight=".5pt">
                <v:textbo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v:textbox>
              </v:shape>
            </w:pict>
          </mc:Fallback>
        </mc:AlternateContent>
      </w:r>
      <w:r w:rsidR="005221A7" w:rsidRPr="00626C51">
        <w:rPr>
          <w:color w:val="C00000"/>
        </w:rPr>
        <w:t xml:space="preserve"> </w:t>
      </w:r>
    </w:p>
    <w:p w14:paraId="1E541BBA" w14:textId="5B86E39D" w:rsidR="005221A7" w:rsidRPr="00626C51" w:rsidRDefault="005221A7" w:rsidP="005221A7">
      <w:pPr>
        <w:rPr>
          <w:color w:val="C00000"/>
        </w:rPr>
      </w:pPr>
    </w:p>
    <w:p w14:paraId="1BB8702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5328" behindDoc="0" locked="0" layoutInCell="1" allowOverlap="1" wp14:anchorId="197CE412" wp14:editId="6B0D1B4F">
                <wp:simplePos x="0" y="0"/>
                <wp:positionH relativeFrom="column">
                  <wp:posOffset>248632</wp:posOffset>
                </wp:positionH>
                <wp:positionV relativeFrom="paragraph">
                  <wp:posOffset>12584</wp:posOffset>
                </wp:positionV>
                <wp:extent cx="1215736" cy="279862"/>
                <wp:effectExtent l="0" t="0" r="3810" b="0"/>
                <wp:wrapNone/>
                <wp:docPr id="133" name="Text Box 133"/>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412" id="Text Box 133" o:spid="_x0000_s1156" type="#_x0000_t202" style="position:absolute;margin-left:19.6pt;margin-top:1pt;width:95.75pt;height:22.0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" fillcolor="white [3201]" stroked="f" strokeweight=".5pt">
                <v:textbo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v:textbox>
              </v:shape>
            </w:pict>
          </mc:Fallback>
        </mc:AlternateContent>
      </w:r>
    </w:p>
    <w:p w14:paraId="0DB29FB9" w14:textId="18E7E7B4" w:rsidR="005221A7" w:rsidRPr="00626C51" w:rsidRDefault="00D739F7" w:rsidP="005221A7">
      <w:pPr>
        <w:rPr>
          <w:color w:val="C00000"/>
        </w:rPr>
      </w:pPr>
      <w:ins w:id="27" w:author="Rashid Islam" w:date="2022-02-18T18:55:00Z">
        <w:r w:rsidRPr="00626C51">
          <w:rPr>
            <w:noProof/>
            <w:color w:val="C00000"/>
          </w:rPr>
          <mc:AlternateContent>
            <mc:Choice Requires="wps">
              <w:drawing>
                <wp:anchor distT="0" distB="0" distL="114300" distR="114300" simplePos="0" relativeHeight="251990016" behindDoc="0" locked="0" layoutInCell="1" allowOverlap="1" wp14:anchorId="0352B69B" wp14:editId="22FA9E30">
                  <wp:simplePos x="0" y="0"/>
                  <wp:positionH relativeFrom="column">
                    <wp:posOffset>3223260</wp:posOffset>
                  </wp:positionH>
                  <wp:positionV relativeFrom="paragraph">
                    <wp:posOffset>66887</wp:posOffset>
                  </wp:positionV>
                  <wp:extent cx="0" cy="289560"/>
                  <wp:effectExtent l="0" t="0" r="12700" b="15240"/>
                  <wp:wrapNone/>
                  <wp:docPr id="141" name="Straight Connector 141"/>
                  <wp:cNvGraphicFramePr/>
                  <a:graphic xmlns:a="http://schemas.openxmlformats.org/drawingml/2006/main">
                    <a:graphicData uri="http://schemas.microsoft.com/office/word/2010/wordprocessingShape">
                      <wps:wsp>
                        <wps:cNvCnPr/>
                        <wps:spPr>
                          <a:xfrm>
                            <a:off x="0" y="0"/>
                            <a:ext cx="0" cy="289560"/>
                          </a:xfrm>
                          <a:prstGeom prst="line">
                            <a:avLst/>
                          </a:prstGeom>
                          <a:ln w="952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630092F" id="Straight Connector 141" o:spid="_x0000_s1026" style="position:absolute;z-index:25199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8pt,5.25pt" to="253.8pt,28.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" strokecolor="black [3213]">
                  <v:stroke joinstyle="miter"/>
                </v:line>
              </w:pict>
            </mc:Fallback>
          </mc:AlternateContent>
        </w:r>
      </w:ins>
      <w:del w:id="28" w:author="Rashid Islam" w:date="2022-02-18T18:53:00Z">
        <w:r w:rsidR="005221A7" w:rsidRPr="00626C51" w:rsidDel="00D739F7">
          <w:rPr>
            <w:noProof/>
            <w:color w:val="C00000"/>
          </w:rPr>
          <mc:AlternateContent>
            <mc:Choice Requires="wps">
              <w:drawing>
                <wp:anchor distT="0" distB="0" distL="114300" distR="114300" simplePos="0" relativeHeight="251869184" behindDoc="0" locked="0" layoutInCell="1" allowOverlap="1" wp14:anchorId="107F2B56" wp14:editId="45637652">
                  <wp:simplePos x="0" y="0"/>
                  <wp:positionH relativeFrom="column">
                    <wp:posOffset>3217141</wp:posOffset>
                  </wp:positionH>
                  <wp:positionV relativeFrom="paragraph">
                    <wp:posOffset>113665</wp:posOffset>
                  </wp:positionV>
                  <wp:extent cx="0" cy="252095"/>
                  <wp:effectExtent l="0" t="0" r="12700" b="14605"/>
                  <wp:wrapNone/>
                  <wp:docPr id="125" name="Straight Connector 12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BC0FAF" id="Straight Connector 125" o:spid="_x0000_s1026" style="position:absolute;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" strokecolor="black [3213]" strokeweight="1.25pt">
                  <v:stroke joinstyle="miter"/>
                </v:line>
              </w:pict>
            </mc:Fallback>
          </mc:AlternateContent>
        </w:r>
      </w:del>
      <w:r w:rsidR="005221A7" w:rsidRPr="00626C51">
        <w:rPr>
          <w:noProof/>
          <w:color w:val="C00000"/>
        </w:rPr>
        <mc:AlternateContent>
          <mc:Choice Requires="wps">
            <w:drawing>
              <wp:anchor distT="0" distB="0" distL="114300" distR="114300" simplePos="0" relativeHeight="251870208" behindDoc="0" locked="0" layoutInCell="1" allowOverlap="1" wp14:anchorId="2EF01BBF" wp14:editId="7FBFBCDB">
                <wp:simplePos x="0" y="0"/>
                <wp:positionH relativeFrom="column">
                  <wp:posOffset>-124691</wp:posOffset>
                </wp:positionH>
                <wp:positionV relativeFrom="paragraph">
                  <wp:posOffset>188018</wp:posOffset>
                </wp:positionV>
                <wp:extent cx="301336" cy="197427"/>
                <wp:effectExtent l="0" t="0" r="3810" b="6350"/>
                <wp:wrapNone/>
                <wp:docPr id="124" name="Text Box 12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3D6FDFAA" w14:textId="77777777" w:rsidR="005221A7" w:rsidRPr="003E64D5" w:rsidRDefault="005221A7" w:rsidP="005221A7">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1BBF" id="Text Box 124" o:spid="_x0000_s1157" type="#_x0000_t202" style="position:absolute;margin-left:-9.8pt;margin-top:14.8pt;width:23.75pt;height:15.5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" fillcolor="white [3201]" stroked="f" strokeweight=".5pt">
                <v:textbox inset="0,0,0,0">
                  <w:txbxContent>
                    <w:p w14:paraId="3D6FDFAA" w14:textId="77777777" w:rsidR="005221A7" w:rsidRPr="003E64D5" w:rsidRDefault="005221A7" w:rsidP="005221A7">
                      <w:r>
                        <w:t>6.</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EA90C5A" w14:textId="77777777" w:rsidTr="00DC40D6">
        <w:tc>
          <w:tcPr>
            <w:tcW w:w="450" w:type="dxa"/>
          </w:tcPr>
          <w:p w14:paraId="18A627BE" w14:textId="77777777" w:rsidR="005221A7" w:rsidRPr="00626C51" w:rsidRDefault="005221A7" w:rsidP="00DC40D6">
            <w:pPr>
              <w:rPr>
                <w:color w:val="C00000"/>
              </w:rPr>
            </w:pPr>
          </w:p>
        </w:tc>
        <w:tc>
          <w:tcPr>
            <w:tcW w:w="450" w:type="dxa"/>
          </w:tcPr>
          <w:p w14:paraId="394F6BF5" w14:textId="77777777" w:rsidR="005221A7" w:rsidRPr="00626C51" w:rsidRDefault="005221A7" w:rsidP="00DC40D6">
            <w:pPr>
              <w:rPr>
                <w:color w:val="C00000"/>
              </w:rPr>
            </w:pPr>
          </w:p>
        </w:tc>
        <w:tc>
          <w:tcPr>
            <w:tcW w:w="450" w:type="dxa"/>
          </w:tcPr>
          <w:p w14:paraId="36ED57DE" w14:textId="77777777" w:rsidR="005221A7" w:rsidRPr="00626C51" w:rsidRDefault="005221A7" w:rsidP="00DC40D6">
            <w:pPr>
              <w:rPr>
                <w:color w:val="C00000"/>
              </w:rPr>
            </w:pPr>
          </w:p>
        </w:tc>
        <w:tc>
          <w:tcPr>
            <w:tcW w:w="450" w:type="dxa"/>
          </w:tcPr>
          <w:p w14:paraId="4A50AC86" w14:textId="77777777" w:rsidR="005221A7" w:rsidRPr="00626C51" w:rsidRDefault="005221A7" w:rsidP="00DC40D6">
            <w:pPr>
              <w:rPr>
                <w:color w:val="C00000"/>
              </w:rPr>
            </w:pPr>
          </w:p>
        </w:tc>
        <w:tc>
          <w:tcPr>
            <w:tcW w:w="451" w:type="dxa"/>
          </w:tcPr>
          <w:p w14:paraId="13F77875" w14:textId="77777777" w:rsidR="005221A7" w:rsidRPr="00626C51" w:rsidRDefault="005221A7" w:rsidP="00DC40D6">
            <w:pPr>
              <w:rPr>
                <w:color w:val="C00000"/>
              </w:rPr>
            </w:pPr>
          </w:p>
        </w:tc>
        <w:tc>
          <w:tcPr>
            <w:tcW w:w="451" w:type="dxa"/>
          </w:tcPr>
          <w:p w14:paraId="17D4E9F0" w14:textId="77777777" w:rsidR="005221A7" w:rsidRPr="00626C51" w:rsidRDefault="005221A7" w:rsidP="00DC40D6">
            <w:pPr>
              <w:rPr>
                <w:color w:val="C00000"/>
              </w:rPr>
            </w:pPr>
          </w:p>
        </w:tc>
        <w:tc>
          <w:tcPr>
            <w:tcW w:w="451" w:type="dxa"/>
          </w:tcPr>
          <w:p w14:paraId="5E1F4FF6" w14:textId="77777777" w:rsidR="005221A7" w:rsidRPr="00626C51" w:rsidRDefault="005221A7" w:rsidP="00DC40D6">
            <w:pPr>
              <w:rPr>
                <w:color w:val="C00000"/>
              </w:rPr>
            </w:pPr>
          </w:p>
        </w:tc>
        <w:tc>
          <w:tcPr>
            <w:tcW w:w="451" w:type="dxa"/>
          </w:tcPr>
          <w:p w14:paraId="724B7DE9" w14:textId="77777777" w:rsidR="005221A7" w:rsidRPr="00626C51" w:rsidRDefault="005221A7" w:rsidP="00DC40D6">
            <w:pPr>
              <w:rPr>
                <w:color w:val="C00000"/>
              </w:rPr>
            </w:pPr>
          </w:p>
        </w:tc>
        <w:tc>
          <w:tcPr>
            <w:tcW w:w="451" w:type="dxa"/>
          </w:tcPr>
          <w:p w14:paraId="552A42E9" w14:textId="77777777" w:rsidR="005221A7" w:rsidRPr="00626C51" w:rsidRDefault="005221A7" w:rsidP="00DC40D6">
            <w:pPr>
              <w:rPr>
                <w:color w:val="C00000"/>
              </w:rPr>
            </w:pPr>
          </w:p>
        </w:tc>
        <w:tc>
          <w:tcPr>
            <w:tcW w:w="451" w:type="dxa"/>
          </w:tcPr>
          <w:p w14:paraId="5155DACE" w14:textId="110C1E02" w:rsidR="005221A7" w:rsidRPr="00626C51" w:rsidRDefault="005221A7" w:rsidP="00DC40D6">
            <w:pPr>
              <w:rPr>
                <w:color w:val="C00000"/>
              </w:rPr>
            </w:pPr>
          </w:p>
        </w:tc>
        <w:tc>
          <w:tcPr>
            <w:tcW w:w="451" w:type="dxa"/>
          </w:tcPr>
          <w:p w14:paraId="65B7FBD5" w14:textId="38EDC76D" w:rsidR="005221A7" w:rsidRPr="00626C51" w:rsidRDefault="005221A7" w:rsidP="00DC40D6">
            <w:pPr>
              <w:rPr>
                <w:color w:val="C00000"/>
              </w:rPr>
            </w:pPr>
          </w:p>
        </w:tc>
        <w:tc>
          <w:tcPr>
            <w:tcW w:w="451" w:type="dxa"/>
          </w:tcPr>
          <w:p w14:paraId="5E4502E7" w14:textId="77777777" w:rsidR="005221A7" w:rsidRPr="00626C51" w:rsidRDefault="005221A7" w:rsidP="00DC40D6">
            <w:pPr>
              <w:rPr>
                <w:color w:val="C00000"/>
              </w:rPr>
            </w:pPr>
          </w:p>
        </w:tc>
        <w:tc>
          <w:tcPr>
            <w:tcW w:w="451" w:type="dxa"/>
          </w:tcPr>
          <w:p w14:paraId="188D40AC" w14:textId="77777777" w:rsidR="005221A7" w:rsidRPr="00626C51" w:rsidRDefault="005221A7" w:rsidP="00DC40D6">
            <w:pPr>
              <w:rPr>
                <w:color w:val="C00000"/>
              </w:rPr>
            </w:pPr>
          </w:p>
        </w:tc>
        <w:tc>
          <w:tcPr>
            <w:tcW w:w="451" w:type="dxa"/>
          </w:tcPr>
          <w:p w14:paraId="7DF6B769" w14:textId="77777777" w:rsidR="005221A7" w:rsidRPr="00626C51" w:rsidRDefault="005221A7" w:rsidP="00DC40D6">
            <w:pPr>
              <w:rPr>
                <w:color w:val="C00000"/>
              </w:rPr>
            </w:pPr>
          </w:p>
        </w:tc>
        <w:tc>
          <w:tcPr>
            <w:tcW w:w="451" w:type="dxa"/>
          </w:tcPr>
          <w:p w14:paraId="7CE7286F" w14:textId="77777777" w:rsidR="005221A7" w:rsidRPr="00626C51" w:rsidRDefault="005221A7" w:rsidP="00DC40D6">
            <w:pPr>
              <w:rPr>
                <w:color w:val="C00000"/>
              </w:rPr>
            </w:pPr>
          </w:p>
        </w:tc>
        <w:tc>
          <w:tcPr>
            <w:tcW w:w="451" w:type="dxa"/>
          </w:tcPr>
          <w:p w14:paraId="4B071CBD" w14:textId="77777777" w:rsidR="005221A7" w:rsidRPr="00626C51" w:rsidRDefault="005221A7" w:rsidP="00DC40D6">
            <w:pPr>
              <w:rPr>
                <w:color w:val="C00000"/>
              </w:rPr>
            </w:pPr>
          </w:p>
        </w:tc>
        <w:tc>
          <w:tcPr>
            <w:tcW w:w="451" w:type="dxa"/>
          </w:tcPr>
          <w:p w14:paraId="6AE66695" w14:textId="77777777" w:rsidR="005221A7" w:rsidRPr="00626C51" w:rsidRDefault="005221A7" w:rsidP="00DC40D6">
            <w:pPr>
              <w:rPr>
                <w:color w:val="C00000"/>
              </w:rPr>
            </w:pPr>
          </w:p>
        </w:tc>
        <w:tc>
          <w:tcPr>
            <w:tcW w:w="451" w:type="dxa"/>
          </w:tcPr>
          <w:p w14:paraId="23FA5FDC" w14:textId="77777777" w:rsidR="005221A7" w:rsidRPr="00626C51" w:rsidRDefault="005221A7" w:rsidP="00DC40D6">
            <w:pPr>
              <w:rPr>
                <w:color w:val="C00000"/>
              </w:rPr>
            </w:pPr>
          </w:p>
        </w:tc>
        <w:tc>
          <w:tcPr>
            <w:tcW w:w="451" w:type="dxa"/>
          </w:tcPr>
          <w:p w14:paraId="573C4CF8" w14:textId="77777777" w:rsidR="005221A7" w:rsidRPr="00626C51" w:rsidRDefault="005221A7" w:rsidP="00DC40D6">
            <w:pPr>
              <w:rPr>
                <w:color w:val="C00000"/>
              </w:rPr>
            </w:pPr>
          </w:p>
        </w:tc>
        <w:tc>
          <w:tcPr>
            <w:tcW w:w="451" w:type="dxa"/>
          </w:tcPr>
          <w:p w14:paraId="3F619BF6" w14:textId="77777777" w:rsidR="005221A7" w:rsidRPr="00626C51" w:rsidRDefault="005221A7" w:rsidP="00DC40D6">
            <w:pPr>
              <w:rPr>
                <w:color w:val="C00000"/>
              </w:rPr>
            </w:pPr>
          </w:p>
        </w:tc>
      </w:tr>
    </w:tbl>
    <w:p w14:paraId="564BA652"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8160" behindDoc="0" locked="0" layoutInCell="1" allowOverlap="1" wp14:anchorId="6080198E" wp14:editId="79BD0E06">
                <wp:simplePos x="0" y="0"/>
                <wp:positionH relativeFrom="column">
                  <wp:posOffset>259715</wp:posOffset>
                </wp:positionH>
                <wp:positionV relativeFrom="paragraph">
                  <wp:posOffset>7216</wp:posOffset>
                </wp:positionV>
                <wp:extent cx="5464695" cy="351790"/>
                <wp:effectExtent l="0" t="0" r="0" b="3810"/>
                <wp:wrapNone/>
                <wp:docPr id="126" name="Group 12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7" name="Text Box 127"/>
                        <wps:cNvSpPr txBox="1"/>
                        <wps:spPr>
                          <a:xfrm>
                            <a:off x="332516" y="0"/>
                            <a:ext cx="1049557" cy="352486"/>
                          </a:xfrm>
                          <a:prstGeom prst="rect">
                            <a:avLst/>
                          </a:prstGeom>
                          <a:solidFill>
                            <a:schemeClr val="lt1"/>
                          </a:solidFill>
                          <a:ln w="6350">
                            <a:noFill/>
                          </a:ln>
                        </wps:spPr>
                        <wps:txbx>
                          <w:txbxContent>
                            <w:p w14:paraId="5C682DEF"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4998027" y="0"/>
                            <a:ext cx="862445" cy="301336"/>
                          </a:xfrm>
                          <a:prstGeom prst="rect">
                            <a:avLst/>
                          </a:prstGeom>
                          <a:solidFill>
                            <a:schemeClr val="lt1"/>
                          </a:solidFill>
                          <a:ln w="6350">
                            <a:noFill/>
                          </a:ln>
                        </wps:spPr>
                        <wps:txbx>
                          <w:txbxContent>
                            <w:p w14:paraId="43F10A6E"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0198E" id="Group 126" o:spid="_x0000_s1158" style="position:absolute;margin-left:20.45pt;margin-top:.55pt;width:430.3pt;height:27.7pt;z-index:251868160;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">
                <v:shape id="Text Box 127" o:spid="_x0000_s1159"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lIq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" fillcolor="white [3201]" stroked="f" strokeweight=".5pt">
                  <v:textbox>
                    <w:txbxContent>
                      <w:p w14:paraId="5C682DEF" w14:textId="77777777" w:rsidR="005221A7" w:rsidRPr="00241CBC" w:rsidRDefault="005221A7" w:rsidP="005221A7">
                        <w:pPr>
                          <w:rPr>
                            <w:rFonts w:ascii="Times" w:hAnsi="Times"/>
                          </w:rPr>
                        </w:pPr>
                        <w:r>
                          <w:rPr>
                            <w:rFonts w:ascii="Times" w:hAnsi="Times"/>
                          </w:rPr>
                          <w:t>Very Low</w:t>
                        </w:r>
                      </w:p>
                    </w:txbxContent>
                  </v:textbox>
                </v:shape>
                <v:shape id="Text Box 128" o:spid="_x0000_s1160"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" fillcolor="white [3201]" stroked="f" strokeweight=".5pt">
                  <v:textbox>
                    <w:txbxContent>
                      <w:p w14:paraId="43F10A6E"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F387886" w14:textId="77777777" w:rsidR="005221A7" w:rsidRPr="00626C51" w:rsidRDefault="005221A7" w:rsidP="005221A7">
      <w:pPr>
        <w:rPr>
          <w:color w:val="C00000"/>
        </w:rPr>
      </w:pPr>
      <w:r w:rsidRPr="00626C51">
        <w:rPr>
          <w:color w:val="C00000"/>
        </w:rPr>
        <w:t xml:space="preserve"> </w:t>
      </w:r>
    </w:p>
    <w:p w14:paraId="060D864B" w14:textId="764CFCAF" w:rsidR="00BB0962" w:rsidRDefault="00BB0962" w:rsidP="00A87284">
      <w:pPr>
        <w:spacing w:before="100" w:beforeAutospacing="1" w:after="100" w:afterAutospacing="1"/>
        <w:rPr>
          <w:color w:val="000000" w:themeColor="text1"/>
          <w:sz w:val="28"/>
          <w:szCs w:val="28"/>
        </w:rPr>
      </w:pPr>
    </w:p>
    <w:p w14:paraId="7C7DADB4" w14:textId="6D28C1CF" w:rsidR="00626C51" w:rsidRDefault="00626C51" w:rsidP="00A87284">
      <w:pPr>
        <w:spacing w:before="100" w:beforeAutospacing="1" w:after="100" w:afterAutospacing="1"/>
        <w:rPr>
          <w:color w:val="000000" w:themeColor="text1"/>
          <w:sz w:val="28"/>
          <w:szCs w:val="28"/>
        </w:rPr>
      </w:pPr>
    </w:p>
    <w:p w14:paraId="2B97EEB9" w14:textId="77777777" w:rsidR="00DA6588" w:rsidRDefault="00DA6588" w:rsidP="00A87284">
      <w:pPr>
        <w:spacing w:before="100" w:beforeAutospacing="1" w:after="100" w:afterAutospacing="1"/>
        <w:rPr>
          <w:color w:val="000000" w:themeColor="text1"/>
          <w:sz w:val="28"/>
          <w:szCs w:val="28"/>
        </w:rPr>
        <w:sectPr w:rsidR="00DA6588" w:rsidSect="00D552FC">
          <w:headerReference w:type="default" r:id="rId86"/>
          <w:pgSz w:w="12240" w:h="15840" w:code="1"/>
          <w:pgMar w:top="1152" w:right="1166" w:bottom="1152" w:left="1166" w:header="720" w:footer="720" w:gutter="0"/>
          <w:cols w:space="720"/>
          <w:docGrid w:linePitch="360"/>
        </w:sectPr>
      </w:pP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3277525D" w14:textId="110E58ED" w:rsidR="009C41E5" w:rsidRDefault="009C41E5" w:rsidP="004E3F7F">
      <w:pPr>
        <w:jc w:val="both"/>
      </w:pPr>
      <w:bookmarkStart w:id="29"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29"/>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sectPr w:rsidR="002D19F3" w:rsidSect="00D552FC">
          <w:headerReference w:type="default" r:id="rId87"/>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112"/>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3D0C5" w14:textId="77777777" w:rsidR="00193EB2" w:rsidRDefault="00193EB2" w:rsidP="00086E72">
      <w:r>
        <w:separator/>
      </w:r>
    </w:p>
  </w:endnote>
  <w:endnote w:type="continuationSeparator" w:id="0">
    <w:p w14:paraId="135F5B9F" w14:textId="77777777" w:rsidR="00193EB2" w:rsidRDefault="00193EB2"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27997" w14:textId="77777777" w:rsidR="00193EB2" w:rsidRDefault="00193EB2" w:rsidP="00086E72">
      <w:r>
        <w:separator/>
      </w:r>
    </w:p>
  </w:footnote>
  <w:footnote w:type="continuationSeparator" w:id="0">
    <w:p w14:paraId="78F2FECD" w14:textId="77777777" w:rsidR="00193EB2" w:rsidRDefault="00193EB2"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80306C" w:rsidRDefault="009B36ED">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sidR="00F93008" w:rsidRPr="0080306C">
      <w:rPr>
        <w:rFonts w:ascii="Times" w:hAnsi="Times"/>
        <w:sz w:val="24"/>
        <w:lang w:val="fr-FR"/>
      </w:rPr>
      <w:t>C</w:t>
    </w:r>
    <w:r w:rsidRPr="0080306C">
      <w:rPr>
        <w:rFonts w:ascii="Times" w:hAnsi="Times"/>
        <w:sz w:val="24"/>
        <w:lang w:val="fr-FR"/>
      </w:rPr>
      <w:t xml:space="preserve"> – </w:t>
    </w:r>
    <w:proofErr w:type="spellStart"/>
    <w:r w:rsidR="00BD4CBF" w:rsidRPr="0080306C">
      <w:rPr>
        <w:rFonts w:ascii="Times" w:hAnsi="Times"/>
        <w:sz w:val="24"/>
        <w:lang w:val="fr-FR"/>
      </w:rPr>
      <w:t>Examples</w:t>
    </w:r>
    <w:proofErr w:type="spellEnd"/>
    <w:r w:rsidR="00BD4CBF" w:rsidRPr="0080306C">
      <w:rPr>
        <w:rFonts w:ascii="Times" w:hAnsi="Times"/>
        <w:sz w:val="24"/>
        <w:lang w:val="fr-FR"/>
      </w:rPr>
      <w:t xml:space="preserve"> and </w:t>
    </w:r>
    <w:r w:rsidRPr="0080306C">
      <w:rPr>
        <w:rFonts w:ascii="Times" w:hAnsi="Times"/>
        <w:sz w:val="24"/>
        <w:lang w:val="fr-FR"/>
      </w:rPr>
      <w:t>Questionnaire Module</w:t>
    </w:r>
  </w:p>
  <w:p w14:paraId="1DFBEA3E" w14:textId="77777777" w:rsidR="009B36ED" w:rsidRPr="0080306C" w:rsidRDefault="009B36ED">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23BB4"/>
    <w:rsid w:val="00031C41"/>
    <w:rsid w:val="00032362"/>
    <w:rsid w:val="00033076"/>
    <w:rsid w:val="00033A27"/>
    <w:rsid w:val="00033BDD"/>
    <w:rsid w:val="000347D5"/>
    <w:rsid w:val="00035D5A"/>
    <w:rsid w:val="00036589"/>
    <w:rsid w:val="00036606"/>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427E"/>
    <w:rsid w:val="000A7E10"/>
    <w:rsid w:val="000B13FB"/>
    <w:rsid w:val="000B1788"/>
    <w:rsid w:val="000B5DEF"/>
    <w:rsid w:val="000C0911"/>
    <w:rsid w:val="000C34E5"/>
    <w:rsid w:val="000C4DD5"/>
    <w:rsid w:val="000C6469"/>
    <w:rsid w:val="000D1889"/>
    <w:rsid w:val="000D5C39"/>
    <w:rsid w:val="000D6B87"/>
    <w:rsid w:val="000E1C69"/>
    <w:rsid w:val="000E32EC"/>
    <w:rsid w:val="000E4DA9"/>
    <w:rsid w:val="000E5C34"/>
    <w:rsid w:val="000F0AC6"/>
    <w:rsid w:val="000F385A"/>
    <w:rsid w:val="000F6F20"/>
    <w:rsid w:val="000F72E3"/>
    <w:rsid w:val="001017CE"/>
    <w:rsid w:val="001068B8"/>
    <w:rsid w:val="00106AFA"/>
    <w:rsid w:val="00107DCC"/>
    <w:rsid w:val="0011047A"/>
    <w:rsid w:val="001104B3"/>
    <w:rsid w:val="001135BF"/>
    <w:rsid w:val="001210FF"/>
    <w:rsid w:val="00122A6F"/>
    <w:rsid w:val="0012464B"/>
    <w:rsid w:val="00124E45"/>
    <w:rsid w:val="00124E8E"/>
    <w:rsid w:val="001306F7"/>
    <w:rsid w:val="00130BF4"/>
    <w:rsid w:val="00130CA3"/>
    <w:rsid w:val="001313B7"/>
    <w:rsid w:val="001325D5"/>
    <w:rsid w:val="00135CF3"/>
    <w:rsid w:val="0014138D"/>
    <w:rsid w:val="00147535"/>
    <w:rsid w:val="00150DF9"/>
    <w:rsid w:val="00151CDE"/>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3EB2"/>
    <w:rsid w:val="00195635"/>
    <w:rsid w:val="001A1603"/>
    <w:rsid w:val="001A1BA5"/>
    <w:rsid w:val="001A4E66"/>
    <w:rsid w:val="001A5B8E"/>
    <w:rsid w:val="001A7433"/>
    <w:rsid w:val="001A7A9E"/>
    <w:rsid w:val="001A7C3E"/>
    <w:rsid w:val="001B0445"/>
    <w:rsid w:val="001B2DB7"/>
    <w:rsid w:val="001B3C72"/>
    <w:rsid w:val="001B5743"/>
    <w:rsid w:val="001B6529"/>
    <w:rsid w:val="001B6B4F"/>
    <w:rsid w:val="001C23FA"/>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0B75"/>
    <w:rsid w:val="00201B5E"/>
    <w:rsid w:val="00202ED0"/>
    <w:rsid w:val="00205BA1"/>
    <w:rsid w:val="00206E68"/>
    <w:rsid w:val="00213170"/>
    <w:rsid w:val="00214D26"/>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5B85"/>
    <w:rsid w:val="002A6DBC"/>
    <w:rsid w:val="002B0D0B"/>
    <w:rsid w:val="002B1D5F"/>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2A57"/>
    <w:rsid w:val="002E3918"/>
    <w:rsid w:val="002E3C71"/>
    <w:rsid w:val="002E6F60"/>
    <w:rsid w:val="002F192D"/>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03E6"/>
    <w:rsid w:val="00342AF7"/>
    <w:rsid w:val="003431B4"/>
    <w:rsid w:val="00343D47"/>
    <w:rsid w:val="003468CF"/>
    <w:rsid w:val="003470EA"/>
    <w:rsid w:val="003524D6"/>
    <w:rsid w:val="00352A9D"/>
    <w:rsid w:val="00353502"/>
    <w:rsid w:val="00356FB0"/>
    <w:rsid w:val="003570CC"/>
    <w:rsid w:val="00360F44"/>
    <w:rsid w:val="00361F8D"/>
    <w:rsid w:val="003638D8"/>
    <w:rsid w:val="00366116"/>
    <w:rsid w:val="00370B54"/>
    <w:rsid w:val="00372B05"/>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66EC"/>
    <w:rsid w:val="003A7FE3"/>
    <w:rsid w:val="003B16DC"/>
    <w:rsid w:val="003B20B3"/>
    <w:rsid w:val="003B4C58"/>
    <w:rsid w:val="003B6B35"/>
    <w:rsid w:val="003B75F4"/>
    <w:rsid w:val="003C3402"/>
    <w:rsid w:val="003C4868"/>
    <w:rsid w:val="003C4E83"/>
    <w:rsid w:val="003C5319"/>
    <w:rsid w:val="003C653A"/>
    <w:rsid w:val="003C66E2"/>
    <w:rsid w:val="003C6CBF"/>
    <w:rsid w:val="003D313E"/>
    <w:rsid w:val="003D3A85"/>
    <w:rsid w:val="003D68AB"/>
    <w:rsid w:val="003D741B"/>
    <w:rsid w:val="003D7B4B"/>
    <w:rsid w:val="003E0BD1"/>
    <w:rsid w:val="003E1ABA"/>
    <w:rsid w:val="003E2ECF"/>
    <w:rsid w:val="003E3AD5"/>
    <w:rsid w:val="003E57B2"/>
    <w:rsid w:val="003E6C33"/>
    <w:rsid w:val="003F0785"/>
    <w:rsid w:val="003F078A"/>
    <w:rsid w:val="003F2778"/>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76868"/>
    <w:rsid w:val="00481670"/>
    <w:rsid w:val="004821B0"/>
    <w:rsid w:val="00482776"/>
    <w:rsid w:val="00485479"/>
    <w:rsid w:val="00486D6D"/>
    <w:rsid w:val="00486F24"/>
    <w:rsid w:val="004906D1"/>
    <w:rsid w:val="00490A83"/>
    <w:rsid w:val="004922C1"/>
    <w:rsid w:val="00493200"/>
    <w:rsid w:val="004A1CAA"/>
    <w:rsid w:val="004A3976"/>
    <w:rsid w:val="004A6276"/>
    <w:rsid w:val="004A707C"/>
    <w:rsid w:val="004B077B"/>
    <w:rsid w:val="004B1431"/>
    <w:rsid w:val="004B25EA"/>
    <w:rsid w:val="004B39EA"/>
    <w:rsid w:val="004B4B35"/>
    <w:rsid w:val="004B64EF"/>
    <w:rsid w:val="004C1200"/>
    <w:rsid w:val="004C409F"/>
    <w:rsid w:val="004D13EF"/>
    <w:rsid w:val="004D1C99"/>
    <w:rsid w:val="004D5162"/>
    <w:rsid w:val="004D7780"/>
    <w:rsid w:val="004E0F85"/>
    <w:rsid w:val="004E3C45"/>
    <w:rsid w:val="004E3F7F"/>
    <w:rsid w:val="004E6740"/>
    <w:rsid w:val="004F058C"/>
    <w:rsid w:val="004F460E"/>
    <w:rsid w:val="004F7780"/>
    <w:rsid w:val="005016F3"/>
    <w:rsid w:val="00502449"/>
    <w:rsid w:val="0050264E"/>
    <w:rsid w:val="0050452E"/>
    <w:rsid w:val="00504A8E"/>
    <w:rsid w:val="00504DFE"/>
    <w:rsid w:val="005055FA"/>
    <w:rsid w:val="005064E6"/>
    <w:rsid w:val="00515540"/>
    <w:rsid w:val="005169C5"/>
    <w:rsid w:val="005176BC"/>
    <w:rsid w:val="005212ED"/>
    <w:rsid w:val="005221A7"/>
    <w:rsid w:val="00522D64"/>
    <w:rsid w:val="00525E80"/>
    <w:rsid w:val="00527146"/>
    <w:rsid w:val="0052752C"/>
    <w:rsid w:val="005319D9"/>
    <w:rsid w:val="005354E8"/>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3192"/>
    <w:rsid w:val="00574D45"/>
    <w:rsid w:val="005752B8"/>
    <w:rsid w:val="005753A9"/>
    <w:rsid w:val="00576101"/>
    <w:rsid w:val="005803AC"/>
    <w:rsid w:val="0058157B"/>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B7109"/>
    <w:rsid w:val="005C1EA3"/>
    <w:rsid w:val="005C254E"/>
    <w:rsid w:val="005C492A"/>
    <w:rsid w:val="005C7303"/>
    <w:rsid w:val="005D04B0"/>
    <w:rsid w:val="005D0517"/>
    <w:rsid w:val="005D0ECB"/>
    <w:rsid w:val="005D0F0F"/>
    <w:rsid w:val="005D17CA"/>
    <w:rsid w:val="005D1BA0"/>
    <w:rsid w:val="005D388C"/>
    <w:rsid w:val="005D4CFF"/>
    <w:rsid w:val="005D4E2A"/>
    <w:rsid w:val="005D65AB"/>
    <w:rsid w:val="005E1080"/>
    <w:rsid w:val="005E22CE"/>
    <w:rsid w:val="005E4117"/>
    <w:rsid w:val="005E5A88"/>
    <w:rsid w:val="005F0E72"/>
    <w:rsid w:val="005F401B"/>
    <w:rsid w:val="006003D1"/>
    <w:rsid w:val="0060278E"/>
    <w:rsid w:val="0060409F"/>
    <w:rsid w:val="00604CF3"/>
    <w:rsid w:val="00611A8D"/>
    <w:rsid w:val="00613642"/>
    <w:rsid w:val="00613F49"/>
    <w:rsid w:val="00615A4A"/>
    <w:rsid w:val="006169F8"/>
    <w:rsid w:val="00620A3E"/>
    <w:rsid w:val="00626927"/>
    <w:rsid w:val="00626C51"/>
    <w:rsid w:val="0062772A"/>
    <w:rsid w:val="00630BAD"/>
    <w:rsid w:val="00630DC2"/>
    <w:rsid w:val="00631F1E"/>
    <w:rsid w:val="0063609C"/>
    <w:rsid w:val="006360CD"/>
    <w:rsid w:val="006371D2"/>
    <w:rsid w:val="00637395"/>
    <w:rsid w:val="006446B5"/>
    <w:rsid w:val="00644882"/>
    <w:rsid w:val="00646930"/>
    <w:rsid w:val="00646FB8"/>
    <w:rsid w:val="0065253C"/>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C14B5"/>
    <w:rsid w:val="006C3A01"/>
    <w:rsid w:val="006C45CA"/>
    <w:rsid w:val="006C6AF1"/>
    <w:rsid w:val="006C6D9A"/>
    <w:rsid w:val="006C7AA2"/>
    <w:rsid w:val="006D4615"/>
    <w:rsid w:val="006D5B18"/>
    <w:rsid w:val="006D68CD"/>
    <w:rsid w:val="006E0D91"/>
    <w:rsid w:val="006E1A39"/>
    <w:rsid w:val="006E32AA"/>
    <w:rsid w:val="006E7CCE"/>
    <w:rsid w:val="006F3F9C"/>
    <w:rsid w:val="006F4BB6"/>
    <w:rsid w:val="00703C14"/>
    <w:rsid w:val="00703FB2"/>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46E2F"/>
    <w:rsid w:val="00752632"/>
    <w:rsid w:val="00757348"/>
    <w:rsid w:val="0076089E"/>
    <w:rsid w:val="00762F67"/>
    <w:rsid w:val="00763097"/>
    <w:rsid w:val="00763CEB"/>
    <w:rsid w:val="00764EA2"/>
    <w:rsid w:val="00764FA2"/>
    <w:rsid w:val="0076568D"/>
    <w:rsid w:val="007658CB"/>
    <w:rsid w:val="00766F49"/>
    <w:rsid w:val="0077117C"/>
    <w:rsid w:val="00771B72"/>
    <w:rsid w:val="00782A12"/>
    <w:rsid w:val="00782AAD"/>
    <w:rsid w:val="00784E4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06C"/>
    <w:rsid w:val="00803B72"/>
    <w:rsid w:val="00803D5F"/>
    <w:rsid w:val="00805110"/>
    <w:rsid w:val="008059B9"/>
    <w:rsid w:val="00805FE4"/>
    <w:rsid w:val="00807C07"/>
    <w:rsid w:val="00810C12"/>
    <w:rsid w:val="00811D9F"/>
    <w:rsid w:val="0081258F"/>
    <w:rsid w:val="008134C3"/>
    <w:rsid w:val="00813943"/>
    <w:rsid w:val="00813B52"/>
    <w:rsid w:val="00814383"/>
    <w:rsid w:val="00814DEB"/>
    <w:rsid w:val="00815933"/>
    <w:rsid w:val="00815A34"/>
    <w:rsid w:val="00817231"/>
    <w:rsid w:val="00820167"/>
    <w:rsid w:val="00821E3A"/>
    <w:rsid w:val="008231BA"/>
    <w:rsid w:val="00825F93"/>
    <w:rsid w:val="00826992"/>
    <w:rsid w:val="00831A7C"/>
    <w:rsid w:val="00832BFE"/>
    <w:rsid w:val="0084144D"/>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E7CF6"/>
    <w:rsid w:val="008F1412"/>
    <w:rsid w:val="009013FB"/>
    <w:rsid w:val="0090176F"/>
    <w:rsid w:val="009024B8"/>
    <w:rsid w:val="00904D3B"/>
    <w:rsid w:val="00906CE6"/>
    <w:rsid w:val="00907A17"/>
    <w:rsid w:val="009113E0"/>
    <w:rsid w:val="009119D0"/>
    <w:rsid w:val="00912A28"/>
    <w:rsid w:val="00914586"/>
    <w:rsid w:val="009168CE"/>
    <w:rsid w:val="009175A1"/>
    <w:rsid w:val="00923B89"/>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875B3"/>
    <w:rsid w:val="009937FD"/>
    <w:rsid w:val="00993F2B"/>
    <w:rsid w:val="00995177"/>
    <w:rsid w:val="00996325"/>
    <w:rsid w:val="009A6413"/>
    <w:rsid w:val="009B36ED"/>
    <w:rsid w:val="009B52A3"/>
    <w:rsid w:val="009C3487"/>
    <w:rsid w:val="009C41E5"/>
    <w:rsid w:val="009C500E"/>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2FAA"/>
    <w:rsid w:val="00A131E8"/>
    <w:rsid w:val="00A15D20"/>
    <w:rsid w:val="00A17ED0"/>
    <w:rsid w:val="00A20092"/>
    <w:rsid w:val="00A2223B"/>
    <w:rsid w:val="00A24FED"/>
    <w:rsid w:val="00A25AEA"/>
    <w:rsid w:val="00A26EBE"/>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BA"/>
    <w:rsid w:val="00A55D30"/>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874FB"/>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25847"/>
    <w:rsid w:val="00B309E1"/>
    <w:rsid w:val="00B315D9"/>
    <w:rsid w:val="00B32C51"/>
    <w:rsid w:val="00B32E89"/>
    <w:rsid w:val="00B32F07"/>
    <w:rsid w:val="00B37FA2"/>
    <w:rsid w:val="00B42158"/>
    <w:rsid w:val="00B44B6B"/>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7EE7"/>
    <w:rsid w:val="00BC0B00"/>
    <w:rsid w:val="00BC167B"/>
    <w:rsid w:val="00BC4001"/>
    <w:rsid w:val="00BC6CE0"/>
    <w:rsid w:val="00BC6E89"/>
    <w:rsid w:val="00BD3F1A"/>
    <w:rsid w:val="00BD4CBF"/>
    <w:rsid w:val="00BD75FF"/>
    <w:rsid w:val="00BE0CE2"/>
    <w:rsid w:val="00BE1DB5"/>
    <w:rsid w:val="00BE4DB4"/>
    <w:rsid w:val="00BE5673"/>
    <w:rsid w:val="00BE67CB"/>
    <w:rsid w:val="00BE6CFE"/>
    <w:rsid w:val="00BF04D3"/>
    <w:rsid w:val="00BF2C18"/>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1FCC"/>
    <w:rsid w:val="00C65A08"/>
    <w:rsid w:val="00C67727"/>
    <w:rsid w:val="00C67D24"/>
    <w:rsid w:val="00C738CF"/>
    <w:rsid w:val="00C74929"/>
    <w:rsid w:val="00C762C1"/>
    <w:rsid w:val="00C77565"/>
    <w:rsid w:val="00C81498"/>
    <w:rsid w:val="00C83AC7"/>
    <w:rsid w:val="00C8460F"/>
    <w:rsid w:val="00C853C4"/>
    <w:rsid w:val="00C87501"/>
    <w:rsid w:val="00C87FA6"/>
    <w:rsid w:val="00C91475"/>
    <w:rsid w:val="00C93B16"/>
    <w:rsid w:val="00C96D57"/>
    <w:rsid w:val="00CA0DE4"/>
    <w:rsid w:val="00CA5B12"/>
    <w:rsid w:val="00CA73B6"/>
    <w:rsid w:val="00CB019E"/>
    <w:rsid w:val="00CB02A6"/>
    <w:rsid w:val="00CB4696"/>
    <w:rsid w:val="00CB529A"/>
    <w:rsid w:val="00CB59F8"/>
    <w:rsid w:val="00CB6C5D"/>
    <w:rsid w:val="00CC33CF"/>
    <w:rsid w:val="00CC435E"/>
    <w:rsid w:val="00CC587A"/>
    <w:rsid w:val="00CD16AA"/>
    <w:rsid w:val="00CD2691"/>
    <w:rsid w:val="00CD3472"/>
    <w:rsid w:val="00CD456D"/>
    <w:rsid w:val="00CD638F"/>
    <w:rsid w:val="00CD655D"/>
    <w:rsid w:val="00CE4F62"/>
    <w:rsid w:val="00CE5AA7"/>
    <w:rsid w:val="00CF70BC"/>
    <w:rsid w:val="00D00340"/>
    <w:rsid w:val="00D01B8B"/>
    <w:rsid w:val="00D01C69"/>
    <w:rsid w:val="00D02825"/>
    <w:rsid w:val="00D029F4"/>
    <w:rsid w:val="00D02DE7"/>
    <w:rsid w:val="00D0314F"/>
    <w:rsid w:val="00D03B5D"/>
    <w:rsid w:val="00D046FE"/>
    <w:rsid w:val="00D058B9"/>
    <w:rsid w:val="00D13A9C"/>
    <w:rsid w:val="00D14552"/>
    <w:rsid w:val="00D15A84"/>
    <w:rsid w:val="00D16AA7"/>
    <w:rsid w:val="00D16F53"/>
    <w:rsid w:val="00D17677"/>
    <w:rsid w:val="00D17B4B"/>
    <w:rsid w:val="00D25BAB"/>
    <w:rsid w:val="00D30099"/>
    <w:rsid w:val="00D3344F"/>
    <w:rsid w:val="00D4597A"/>
    <w:rsid w:val="00D46C7D"/>
    <w:rsid w:val="00D51029"/>
    <w:rsid w:val="00D51167"/>
    <w:rsid w:val="00D525D8"/>
    <w:rsid w:val="00D52B2A"/>
    <w:rsid w:val="00D53AAB"/>
    <w:rsid w:val="00D552FC"/>
    <w:rsid w:val="00D56491"/>
    <w:rsid w:val="00D5684E"/>
    <w:rsid w:val="00D603B6"/>
    <w:rsid w:val="00D654E6"/>
    <w:rsid w:val="00D730D3"/>
    <w:rsid w:val="00D739F7"/>
    <w:rsid w:val="00D73AE8"/>
    <w:rsid w:val="00D73B3B"/>
    <w:rsid w:val="00D76B4F"/>
    <w:rsid w:val="00D7727F"/>
    <w:rsid w:val="00D85219"/>
    <w:rsid w:val="00D855FD"/>
    <w:rsid w:val="00D903AB"/>
    <w:rsid w:val="00D93A8D"/>
    <w:rsid w:val="00D93BFB"/>
    <w:rsid w:val="00D96001"/>
    <w:rsid w:val="00DA1D2A"/>
    <w:rsid w:val="00DA47F4"/>
    <w:rsid w:val="00DA4E1C"/>
    <w:rsid w:val="00DA6588"/>
    <w:rsid w:val="00DA78A4"/>
    <w:rsid w:val="00DB4625"/>
    <w:rsid w:val="00DB4631"/>
    <w:rsid w:val="00DB4DC8"/>
    <w:rsid w:val="00DB76D9"/>
    <w:rsid w:val="00DB7D3C"/>
    <w:rsid w:val="00DC0B83"/>
    <w:rsid w:val="00DC2FF3"/>
    <w:rsid w:val="00DC79BD"/>
    <w:rsid w:val="00DC7B09"/>
    <w:rsid w:val="00DD0B7D"/>
    <w:rsid w:val="00DD3671"/>
    <w:rsid w:val="00DE0B95"/>
    <w:rsid w:val="00DE0D16"/>
    <w:rsid w:val="00DE0E48"/>
    <w:rsid w:val="00DE1648"/>
    <w:rsid w:val="00DE3957"/>
    <w:rsid w:val="00DE5026"/>
    <w:rsid w:val="00DF0E70"/>
    <w:rsid w:val="00DF493D"/>
    <w:rsid w:val="00DF4F2F"/>
    <w:rsid w:val="00DF5FD6"/>
    <w:rsid w:val="00DF71F5"/>
    <w:rsid w:val="00E0004A"/>
    <w:rsid w:val="00E0004B"/>
    <w:rsid w:val="00E00544"/>
    <w:rsid w:val="00E00B10"/>
    <w:rsid w:val="00E07623"/>
    <w:rsid w:val="00E07A4C"/>
    <w:rsid w:val="00E07C31"/>
    <w:rsid w:val="00E07F60"/>
    <w:rsid w:val="00E114AE"/>
    <w:rsid w:val="00E11B59"/>
    <w:rsid w:val="00E15E36"/>
    <w:rsid w:val="00E17FE0"/>
    <w:rsid w:val="00E223FC"/>
    <w:rsid w:val="00E23A16"/>
    <w:rsid w:val="00E243F8"/>
    <w:rsid w:val="00E24CF9"/>
    <w:rsid w:val="00E2502A"/>
    <w:rsid w:val="00E2546A"/>
    <w:rsid w:val="00E2726F"/>
    <w:rsid w:val="00E34B6C"/>
    <w:rsid w:val="00E35860"/>
    <w:rsid w:val="00E40411"/>
    <w:rsid w:val="00E424FD"/>
    <w:rsid w:val="00E4487F"/>
    <w:rsid w:val="00E469F9"/>
    <w:rsid w:val="00E47F48"/>
    <w:rsid w:val="00E519F0"/>
    <w:rsid w:val="00E56AEB"/>
    <w:rsid w:val="00E56D78"/>
    <w:rsid w:val="00E60C44"/>
    <w:rsid w:val="00E63065"/>
    <w:rsid w:val="00E73E53"/>
    <w:rsid w:val="00E759D1"/>
    <w:rsid w:val="00E76AE7"/>
    <w:rsid w:val="00E814EE"/>
    <w:rsid w:val="00E81698"/>
    <w:rsid w:val="00E81A97"/>
    <w:rsid w:val="00E841F6"/>
    <w:rsid w:val="00E857A6"/>
    <w:rsid w:val="00E90004"/>
    <w:rsid w:val="00E923D4"/>
    <w:rsid w:val="00E93717"/>
    <w:rsid w:val="00E94854"/>
    <w:rsid w:val="00E951DC"/>
    <w:rsid w:val="00E96554"/>
    <w:rsid w:val="00E97C96"/>
    <w:rsid w:val="00EA16C9"/>
    <w:rsid w:val="00EA23E5"/>
    <w:rsid w:val="00EA2CA9"/>
    <w:rsid w:val="00EA4F87"/>
    <w:rsid w:val="00EB076B"/>
    <w:rsid w:val="00EB32DD"/>
    <w:rsid w:val="00EB5CCE"/>
    <w:rsid w:val="00EC0FDF"/>
    <w:rsid w:val="00EC1B33"/>
    <w:rsid w:val="00EC261E"/>
    <w:rsid w:val="00EC2F7A"/>
    <w:rsid w:val="00EC30C5"/>
    <w:rsid w:val="00EC42B3"/>
    <w:rsid w:val="00EC646B"/>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73F"/>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60"/>
    <w:rsid w:val="00FD48EA"/>
    <w:rsid w:val="00FD4CAB"/>
    <w:rsid w:val="00FD5AB3"/>
    <w:rsid w:val="00FE00CD"/>
    <w:rsid w:val="00FE0975"/>
    <w:rsid w:val="00FE16D7"/>
    <w:rsid w:val="00FE17E7"/>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48.gif"/><Relationship Id="rId112" Type="http://schemas.openxmlformats.org/officeDocument/2006/relationships/header" Target="header5.xml"/><Relationship Id="rId16" Type="http://schemas.openxmlformats.org/officeDocument/2006/relationships/hyperlink" Target="http://www.pre.ethics.gc.ca/eng/tcps2-eptc2_2018_chapter3-chapitre3.html" TargetMode="External"/><Relationship Id="rId107" Type="http://schemas.openxmlformats.org/officeDocument/2006/relationships/image" Target="media/image66.gif"/><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gif"/><Relationship Id="rId5" Type="http://schemas.openxmlformats.org/officeDocument/2006/relationships/footnotes" Target="footnotes.xml"/><Relationship Id="rId90" Type="http://schemas.openxmlformats.org/officeDocument/2006/relationships/image" Target="media/image49.gif"/><Relationship Id="rId95" Type="http://schemas.openxmlformats.org/officeDocument/2006/relationships/image" Target="media/image54.gif"/><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fontTable" Target="fontTable.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59" Type="http://schemas.openxmlformats.org/officeDocument/2006/relationships/image" Target="media/image20.png"/><Relationship Id="rId103" Type="http://schemas.openxmlformats.org/officeDocument/2006/relationships/image" Target="media/image62.gif"/><Relationship Id="rId108" Type="http://schemas.openxmlformats.org/officeDocument/2006/relationships/image" Target="media/image67.gif"/><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0.gif"/><Relationship Id="rId96" Type="http://schemas.openxmlformats.org/officeDocument/2006/relationships/image" Target="media/image55.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5.gif"/><Relationship Id="rId114" Type="http://schemas.microsoft.com/office/2011/relationships/people" Target="people.xml"/><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header" Target="header3.xml"/><Relationship Id="rId94" Type="http://schemas.openxmlformats.org/officeDocument/2006/relationships/image" Target="media/image53.gif"/><Relationship Id="rId99" Type="http://schemas.openxmlformats.org/officeDocument/2006/relationships/image" Target="media/image58.gif"/><Relationship Id="rId101" Type="http://schemas.openxmlformats.org/officeDocument/2006/relationships/image" Target="media/image60.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109" Type="http://schemas.openxmlformats.org/officeDocument/2006/relationships/image" Target="media/image68.gif"/><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6.gif"/><Relationship Id="rId104" Type="http://schemas.openxmlformats.org/officeDocument/2006/relationships/image" Target="media/image63.gif"/><Relationship Id="rId7" Type="http://schemas.openxmlformats.org/officeDocument/2006/relationships/image" Target="media/image1.emf"/><Relationship Id="rId71" Type="http://schemas.openxmlformats.org/officeDocument/2006/relationships/image" Target="media/image32.png"/><Relationship Id="rId92" Type="http://schemas.openxmlformats.org/officeDocument/2006/relationships/image" Target="media/image51.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header" Target="header4.xml"/><Relationship Id="rId110" Type="http://schemas.openxmlformats.org/officeDocument/2006/relationships/image" Target="media/image69.gif"/><Relationship Id="rId115"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novascotia.ca/coms/families/changestoCFSA/Duty-to-Report.pdf" TargetMode="External"/><Relationship Id="rId14" Type="http://schemas.openxmlformats.org/officeDocument/2006/relationships/hyperlink" Target="http://tcps2core.ca/welcome"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9.gif"/><Relationship Id="rId105" Type="http://schemas.openxmlformats.org/officeDocument/2006/relationships/image" Target="media/image64.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2.gif"/><Relationship Id="rId98" Type="http://schemas.openxmlformats.org/officeDocument/2006/relationships/image" Target="media/image57.gif"/><Relationship Id="rId3" Type="http://schemas.openxmlformats.org/officeDocument/2006/relationships/settings" Target="settings.xml"/><Relationship Id="rId25" Type="http://schemas.openxmlformats.org/officeDocument/2006/relationships/hyperlink" Target="http://www.pre.ethics.gc.ca/eng/tcps2-eptc2_2018_chapter9-chapitre9.html" TargetMode="External"/><Relationship Id="rId46" Type="http://schemas.openxmlformats.org/officeDocument/2006/relationships/image" Target="media/image7.png"/><Relationship Id="rId67" Type="http://schemas.openxmlformats.org/officeDocument/2006/relationships/image" Target="media/image28.png"/><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jpe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image" Target="media/image47.gif"/><Relationship Id="rId111" Type="http://schemas.openxmlformats.org/officeDocument/2006/relationships/image" Target="media/image70.gif"/></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6</TotalTime>
  <Pages>45</Pages>
  <Words>8832</Words>
  <Characters>50349</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4</cp:revision>
  <cp:lastPrinted>2022-02-18T19:42:00Z</cp:lastPrinted>
  <dcterms:created xsi:type="dcterms:W3CDTF">2022-02-18T22:40:00Z</dcterms:created>
  <dcterms:modified xsi:type="dcterms:W3CDTF">2022-02-18T22:57:00Z</dcterms:modified>
</cp:coreProperties>
</file>